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44CA7" w14:textId="649F8B98" w:rsidR="00DB4A62" w:rsidRPr="006C0255" w:rsidDel="005D24CE" w:rsidRDefault="006965C9" w:rsidP="006C0255">
      <w:pPr>
        <w:pStyle w:val="FirstParagraph"/>
        <w:spacing w:line="480" w:lineRule="auto"/>
        <w:jc w:val="center"/>
        <w:rPr>
          <w:del w:id="0" w:author="Author"/>
          <w:rFonts w:ascii="Times New Roman" w:hAnsi="Times New Roman" w:cs="Times New Roman"/>
          <w:color w:val="000000" w:themeColor="text1"/>
          <w:sz w:val="36"/>
          <w:szCs w:val="36"/>
          <w:rPrChange w:id="1" w:author="Author">
            <w:rPr>
              <w:del w:id="2" w:author="Author"/>
              <w:rFonts w:ascii="Times New Roman" w:hAnsi="Times New Roman" w:cs="Times New Roman"/>
              <w:color w:val="000000" w:themeColor="text1"/>
            </w:rPr>
          </w:rPrChange>
        </w:rPr>
        <w:pPrChange w:id="3" w:author="Author">
          <w:pPr>
            <w:pStyle w:val="FirstParagraph"/>
            <w:spacing w:line="480" w:lineRule="auto"/>
          </w:pPr>
        </w:pPrChange>
      </w:pPr>
      <w:ins w:id="4" w:author="Author">
        <w:r w:rsidRPr="006C0255">
          <w:rPr>
            <w:rFonts w:ascii="Times New Roman" w:hAnsi="Times New Roman" w:cs="Times New Roman"/>
            <w:color w:val="000000" w:themeColor="text1"/>
            <w:sz w:val="36"/>
            <w:szCs w:val="36"/>
            <w:rPrChange w:id="5" w:author="Author">
              <w:rPr>
                <w:rFonts w:ascii="Times New Roman" w:hAnsi="Times New Roman" w:cs="Times New Roman"/>
                <w:color w:val="000000" w:themeColor="text1"/>
              </w:rPr>
            </w:rPrChange>
          </w:rPr>
          <w:t>Quantity discrimination, decision</w:t>
        </w:r>
        <w:r w:rsidR="004A5E88" w:rsidRPr="006C0255">
          <w:rPr>
            <w:rFonts w:ascii="Times New Roman" w:hAnsi="Times New Roman" w:cs="Times New Roman"/>
            <w:color w:val="000000" w:themeColor="text1"/>
            <w:sz w:val="36"/>
            <w:szCs w:val="36"/>
            <w:rPrChange w:id="6" w:author="Author">
              <w:rPr>
                <w:rFonts w:ascii="Times New Roman" w:hAnsi="Times New Roman" w:cs="Times New Roman"/>
                <w:color w:val="000000" w:themeColor="text1"/>
              </w:rPr>
            </w:rPrChange>
          </w:rPr>
          <w:t>-</w:t>
        </w:r>
        <w:r w:rsidRPr="006C0255">
          <w:rPr>
            <w:rFonts w:ascii="Times New Roman" w:hAnsi="Times New Roman" w:cs="Times New Roman"/>
            <w:color w:val="000000" w:themeColor="text1"/>
            <w:sz w:val="36"/>
            <w:szCs w:val="36"/>
            <w:rPrChange w:id="7" w:author="Author">
              <w:rPr>
                <w:rFonts w:ascii="Times New Roman" w:hAnsi="Times New Roman" w:cs="Times New Roman"/>
                <w:color w:val="000000" w:themeColor="text1"/>
              </w:rPr>
            </w:rPrChange>
          </w:rPr>
          <w:t>making, and the role of early-life conditions in a lizard</w:t>
        </w:r>
        <w:r w:rsidRPr="006C0255" w:rsidDel="003D4ACF">
          <w:rPr>
            <w:rFonts w:ascii="Times New Roman" w:hAnsi="Times New Roman" w:cs="Times New Roman"/>
            <w:color w:val="000000" w:themeColor="text1"/>
            <w:sz w:val="36"/>
            <w:szCs w:val="36"/>
            <w:rPrChange w:id="8" w:author="Author">
              <w:rPr>
                <w:rFonts w:ascii="Times New Roman" w:hAnsi="Times New Roman" w:cs="Times New Roman"/>
                <w:color w:val="000000" w:themeColor="text1"/>
              </w:rPr>
            </w:rPrChange>
          </w:rPr>
          <w:t xml:space="preserve"> </w:t>
        </w:r>
      </w:ins>
      <w:del w:id="9" w:author="Author">
        <w:r w:rsidRPr="006C0255" w:rsidDel="003D4ACF">
          <w:rPr>
            <w:rFonts w:ascii="Times New Roman" w:hAnsi="Times New Roman" w:cs="Times New Roman"/>
            <w:sz w:val="36"/>
            <w:szCs w:val="36"/>
            <w:rPrChange w:id="10" w:author="Author">
              <w:rPr>
                <w:rFonts w:ascii="Times New Roman" w:hAnsi="Times New Roman" w:cs="Times New Roman"/>
              </w:rPr>
            </w:rPrChange>
          </w:rPr>
          <w:delText>Do early environmental experiences impact numerical discrimination abilities in a lizard?</w:delText>
        </w:r>
      </w:del>
    </w:p>
    <w:p w14:paraId="6975284D" w14:textId="77777777" w:rsidR="005D24CE" w:rsidRPr="006C0255" w:rsidRDefault="005D24CE" w:rsidP="006C0255">
      <w:pPr>
        <w:pStyle w:val="BodyText"/>
        <w:jc w:val="center"/>
        <w:rPr>
          <w:ins w:id="11" w:author="Author"/>
          <w:rPrChange w:id="12" w:author="Author">
            <w:rPr>
              <w:ins w:id="13" w:author="Author"/>
              <w:rFonts w:ascii="Times New Roman" w:hAnsi="Times New Roman" w:cs="Times New Roman"/>
            </w:rPr>
          </w:rPrChange>
        </w:rPr>
        <w:pPrChange w:id="14" w:author="Author">
          <w:pPr>
            <w:pStyle w:val="Title"/>
            <w:spacing w:line="480" w:lineRule="auto"/>
          </w:pPr>
        </w:pPrChange>
      </w:pPr>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0050A1B7" w14:textId="77777777" w:rsidR="004C055B" w:rsidRDefault="00000000" w:rsidP="004C055B">
      <w:pPr>
        <w:pStyle w:val="BodyText"/>
        <w:spacing w:after="0" w:line="480" w:lineRule="auto"/>
        <w:rPr>
          <w:ins w:id="15" w:author="Author"/>
          <w:rFonts w:ascii="Times New Roman" w:hAnsi="Times New Roman" w:cs="Times New Roman"/>
          <w:vertAlign w:val="superscript"/>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p>
    <w:p w14:paraId="71177FF3" w14:textId="5A336258" w:rsidR="004C055B" w:rsidRDefault="00000000" w:rsidP="004C055B">
      <w:pPr>
        <w:pStyle w:val="BodyText"/>
        <w:spacing w:after="0" w:line="480" w:lineRule="auto"/>
        <w:rPr>
          <w:ins w:id="16" w:author="Author"/>
          <w:rFonts w:ascii="Times New Roman" w:hAnsi="Times New Roman" w:cs="Times New Roman"/>
          <w:vertAlign w:val="superscript"/>
        </w:rPr>
      </w:pPr>
      <w:del w:id="17" w:author="Author">
        <w:r w:rsidRPr="009A6372" w:rsidDel="004C055B">
          <w:rPr>
            <w:rFonts w:ascii="Times New Roman" w:hAnsi="Times New Roman" w:cs="Times New Roman"/>
          </w:rPr>
          <w:br/>
        </w:r>
      </w:del>
      <w:r w:rsidRPr="009A6372">
        <w:rPr>
          <w:rFonts w:ascii="Times New Roman" w:hAnsi="Times New Roman" w:cs="Times New Roman"/>
          <w:vertAlign w:val="superscript"/>
        </w:rPr>
        <w:t>2</w:t>
      </w:r>
      <w:r w:rsidRPr="009A6372">
        <w:rPr>
          <w:rFonts w:ascii="Times New Roman" w:hAnsi="Times New Roman" w:cs="Times New Roman"/>
        </w:rPr>
        <w:t xml:space="preserve"> Flinder’s University, College of Science and Engineering, Bedford Park, SA 5042, Australia</w:t>
      </w:r>
    </w:p>
    <w:p w14:paraId="008AE918" w14:textId="78ABC7A8" w:rsidR="004C055B" w:rsidRDefault="00000000" w:rsidP="004C055B">
      <w:pPr>
        <w:pStyle w:val="BodyText"/>
        <w:spacing w:after="0" w:line="480" w:lineRule="auto"/>
        <w:rPr>
          <w:ins w:id="18" w:author="Author"/>
          <w:rFonts w:ascii="Times New Roman" w:hAnsi="Times New Roman" w:cs="Times New Roman"/>
        </w:rPr>
      </w:pPr>
      <w:del w:id="19" w:author="Author">
        <w:r w:rsidRPr="009A6372" w:rsidDel="004C055B">
          <w:rPr>
            <w:rFonts w:ascii="Times New Roman" w:hAnsi="Times New Roman" w:cs="Times New Roman"/>
          </w:rPr>
          <w:br/>
        </w:r>
      </w:del>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p>
    <w:p w14:paraId="42FBFB8F" w14:textId="4FDA30B1" w:rsidR="00DB4A62" w:rsidRPr="009A6372" w:rsidRDefault="004C055B" w:rsidP="006C0255">
      <w:pPr>
        <w:pStyle w:val="BodyText"/>
        <w:spacing w:after="0" w:line="480" w:lineRule="auto"/>
        <w:rPr>
          <w:rFonts w:ascii="Times New Roman" w:hAnsi="Times New Roman" w:cs="Times New Roman"/>
        </w:rPr>
        <w:pPrChange w:id="20" w:author="Author">
          <w:pPr>
            <w:pStyle w:val="BodyText"/>
            <w:spacing w:line="480" w:lineRule="auto"/>
          </w:pPr>
        </w:pPrChange>
      </w:pPr>
      <w:ins w:id="21" w:author="Author">
        <w:r>
          <w:rPr>
            <w:rFonts w:ascii="Times New Roman" w:hAnsi="Times New Roman" w:cs="Times New Roman"/>
            <w:vertAlign w:val="superscript"/>
          </w:rPr>
          <w:t>4</w:t>
        </w:r>
        <w:r>
          <w:rPr>
            <w:rFonts w:ascii="Times New Roman" w:hAnsi="Times New Roman" w:cs="Times New Roman"/>
          </w:rPr>
          <w:t xml:space="preserve"> E</w:t>
        </w:r>
        <w:r w:rsidRPr="004C055B">
          <w:rPr>
            <w:rFonts w:ascii="Times New Roman" w:hAnsi="Times New Roman" w:cs="Times New Roman"/>
          </w:rPr>
          <w:t>nvironmental Futures University of Wollongong, Wollongong, NSW, Australia</w:t>
        </w:r>
      </w:ins>
      <w:r w:rsidRPr="009A6372">
        <w:rPr>
          <w:rFonts w:ascii="Times New Roman" w:hAnsi="Times New Roman" w:cs="Times New Roman"/>
        </w:rPr>
        <w:br/>
      </w:r>
      <m:oMath>
        <m:r>
          <m:rPr>
            <m:sty m:val="p"/>
          </m:rPr>
          <w:rPr>
            <w:rFonts w:ascii="Cambria Math" w:hAnsi="Cambria Math" w:cs="Times New Roman"/>
          </w:rPr>
          <m:t>‡</m:t>
        </m:r>
      </m:oMath>
      <w:r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6C0255" w:rsidRDefault="00000000" w:rsidP="006C0255">
      <w:pPr>
        <w:pStyle w:val="Heading2"/>
        <w:spacing w:line="360" w:lineRule="auto"/>
        <w:rPr>
          <w:rFonts w:ascii="Times New Roman" w:hAnsi="Times New Roman" w:cs="Times New Roman"/>
          <w:sz w:val="24"/>
          <w:szCs w:val="24"/>
          <w:rPrChange w:id="22" w:author="Author">
            <w:rPr>
              <w:rFonts w:ascii="Times New Roman" w:hAnsi="Times New Roman" w:cs="Times New Roman"/>
            </w:rPr>
          </w:rPrChange>
        </w:rPr>
        <w:pPrChange w:id="23" w:author="Author">
          <w:pPr>
            <w:pStyle w:val="Heading2"/>
            <w:spacing w:line="480" w:lineRule="auto"/>
          </w:pPr>
        </w:pPrChange>
      </w:pPr>
      <w:bookmarkStart w:id="24" w:name="keywords"/>
      <w:r w:rsidRPr="006C0255">
        <w:rPr>
          <w:rFonts w:ascii="Times New Roman" w:hAnsi="Times New Roman" w:cs="Times New Roman"/>
          <w:sz w:val="24"/>
          <w:szCs w:val="24"/>
          <w:rPrChange w:id="25" w:author="Author">
            <w:rPr>
              <w:rFonts w:ascii="Times New Roman" w:hAnsi="Times New Roman" w:cs="Times New Roman"/>
            </w:rPr>
          </w:rPrChange>
        </w:rPr>
        <w:lastRenderedPageBreak/>
        <w:t>Keywords</w:t>
      </w:r>
    </w:p>
    <w:p w14:paraId="1671876B" w14:textId="64EF32A2" w:rsidR="00DB4A62" w:rsidRPr="004A5E88" w:rsidRDefault="003D6F07" w:rsidP="006C0255">
      <w:pPr>
        <w:pStyle w:val="FirstParagraph"/>
        <w:spacing w:line="360" w:lineRule="auto"/>
        <w:rPr>
          <w:rFonts w:ascii="Times New Roman" w:hAnsi="Times New Roman" w:cs="Times New Roman"/>
        </w:rPr>
        <w:pPrChange w:id="26" w:author="Author">
          <w:pPr>
            <w:pStyle w:val="FirstParagraph"/>
            <w:spacing w:line="480" w:lineRule="auto"/>
          </w:pPr>
        </w:pPrChange>
      </w:pPr>
      <w:ins w:id="27" w:author="Author">
        <w:r w:rsidRPr="004A5E88">
          <w:rPr>
            <w:rFonts w:ascii="Times New Roman" w:hAnsi="Times New Roman" w:cs="Times New Roman"/>
          </w:rPr>
          <w:t>Cognitive abilities, Corticosterone, Early life stress, Numerical discrimination, Reptiles, Temperature</w:t>
        </w:r>
      </w:ins>
      <w:del w:id="28" w:author="Author">
        <w:r w:rsidRPr="004A5E88" w:rsidDel="003D6F07">
          <w:rPr>
            <w:rFonts w:ascii="Times New Roman" w:hAnsi="Times New Roman" w:cs="Times New Roman"/>
          </w:rPr>
          <w:delText>Numerical discrimination, Corticosterone, Temperature, Reptiles, Early life stress, Cognitive abilities</w:delText>
        </w:r>
      </w:del>
    </w:p>
    <w:p w14:paraId="1C64E492" w14:textId="77777777" w:rsidR="00DB4A62" w:rsidRPr="006C0255" w:rsidRDefault="00000000" w:rsidP="006C0255">
      <w:pPr>
        <w:pStyle w:val="Heading2"/>
        <w:spacing w:line="360" w:lineRule="auto"/>
        <w:rPr>
          <w:rFonts w:ascii="Times New Roman" w:hAnsi="Times New Roman" w:cs="Times New Roman"/>
          <w:sz w:val="24"/>
          <w:szCs w:val="24"/>
          <w:rPrChange w:id="29" w:author="Author">
            <w:rPr>
              <w:rFonts w:ascii="Times New Roman" w:hAnsi="Times New Roman" w:cs="Times New Roman"/>
            </w:rPr>
          </w:rPrChange>
        </w:rPr>
        <w:pPrChange w:id="30" w:author="Author">
          <w:pPr>
            <w:pStyle w:val="Heading2"/>
            <w:spacing w:line="480" w:lineRule="auto"/>
          </w:pPr>
        </w:pPrChange>
      </w:pPr>
      <w:bookmarkStart w:id="31" w:name="abstract"/>
      <w:bookmarkEnd w:id="24"/>
      <w:r w:rsidRPr="006C0255">
        <w:rPr>
          <w:rFonts w:ascii="Times New Roman" w:hAnsi="Times New Roman" w:cs="Times New Roman"/>
          <w:sz w:val="24"/>
          <w:szCs w:val="24"/>
          <w:rPrChange w:id="32" w:author="Author">
            <w:rPr>
              <w:rFonts w:ascii="Times New Roman" w:hAnsi="Times New Roman" w:cs="Times New Roman"/>
            </w:rPr>
          </w:rPrChange>
        </w:rPr>
        <w:t>Abstract</w:t>
      </w:r>
    </w:p>
    <w:p w14:paraId="65A18091" w14:textId="6937C187" w:rsidR="00DB4A62" w:rsidRPr="004A5E88" w:rsidRDefault="003D6F07" w:rsidP="006C0255">
      <w:pPr>
        <w:pStyle w:val="FirstParagraph"/>
        <w:spacing w:line="360" w:lineRule="auto"/>
        <w:rPr>
          <w:rFonts w:ascii="Times New Roman" w:hAnsi="Times New Roman" w:cs="Times New Roman"/>
        </w:rPr>
        <w:pPrChange w:id="33" w:author="Author">
          <w:pPr>
            <w:pStyle w:val="FirstParagraph"/>
            <w:spacing w:line="480" w:lineRule="auto"/>
          </w:pPr>
        </w:pPrChange>
      </w:pPr>
      <w:ins w:id="34" w:author="Author">
        <w:r w:rsidRPr="004A5E88">
          <w:rPr>
            <w:rFonts w:ascii="Times New Roman" w:hAnsi="Times New Roman" w:cs="Times New Roman"/>
          </w:rPr>
          <w:t>Quantity discrimination affects a range of behaviours essential for fitness</w:t>
        </w:r>
        <w:r w:rsidR="0091109A">
          <w:rPr>
            <w:rFonts w:ascii="Times New Roman" w:hAnsi="Times New Roman" w:cs="Times New Roman"/>
          </w:rPr>
          <w:t>,</w:t>
        </w:r>
        <w:r w:rsidRPr="004A5E88">
          <w:rPr>
            <w:rFonts w:ascii="Times New Roman" w:hAnsi="Times New Roman" w:cs="Times New Roman"/>
          </w:rPr>
          <w:t xml:space="preserve"> including social interactions, navigation, and foraging</w:t>
        </w:r>
      </w:ins>
      <w:del w:id="35" w:author="Author">
        <w:r w:rsidRPr="004A5E88" w:rsidDel="003D6F07">
          <w:rPr>
            <w:rFonts w:ascii="Times New Roman" w:hAnsi="Times New Roman" w:cs="Times New Roman"/>
          </w:rPr>
          <w:delText xml:space="preserve">From social behaviour to navigating complex environments, quantitative abilities </w:delText>
        </w:r>
        <w:r w:rsidRPr="004A5E88" w:rsidDel="006965C9">
          <w:rPr>
            <w:rFonts w:ascii="Times New Roman" w:hAnsi="Times New Roman" w:cs="Times New Roman"/>
          </w:rPr>
          <w:delText>can be crucial to</w:delText>
        </w:r>
        <w:r w:rsidRPr="004A5E88" w:rsidDel="003D6F07">
          <w:rPr>
            <w:rFonts w:ascii="Times New Roman" w:hAnsi="Times New Roman" w:cs="Times New Roman"/>
          </w:rPr>
          <w:delText xml:space="preserve"> fitness</w:delText>
        </w:r>
      </w:del>
      <w:r w:rsidRPr="004A5E88">
        <w:rPr>
          <w:rFonts w:ascii="Times New Roman" w:hAnsi="Times New Roman" w:cs="Times New Roman"/>
        </w:rPr>
        <w:t xml:space="preserve">. </w:t>
      </w:r>
      <w:ins w:id="36" w:author="Author">
        <w:r w:rsidR="003B33BE" w:rsidRPr="006C0255">
          <w:rPr>
            <w:rFonts w:ascii="Times New Roman" w:hAnsi="Times New Roman" w:cs="Times New Roman"/>
            <w:rPrChange w:id="37" w:author="Author">
              <w:rPr/>
            </w:rPrChange>
          </w:rPr>
          <w:t>Animals use different cognitive systems to distinguish between quantities. The Approximate Number System (ANS) estimates, while the Object File System (OFS) tracks discrete items.</w:t>
        </w:r>
        <w:r w:rsidR="003B33BE" w:rsidRPr="004A5E88">
          <w:rPr>
            <w:rFonts w:ascii="Times New Roman" w:hAnsi="Times New Roman" w:cs="Times New Roman"/>
            <w:color w:val="000000" w:themeColor="text1"/>
          </w:rPr>
          <w:t xml:space="preserve"> </w:t>
        </w:r>
        <w:r w:rsidR="003D4ACF" w:rsidRPr="004A5E88">
          <w:rPr>
            <w:rFonts w:ascii="Times New Roman" w:hAnsi="Times New Roman" w:cs="Times New Roman"/>
            <w:color w:val="000000" w:themeColor="text1"/>
          </w:rPr>
          <w:t xml:space="preserve">In reptiles, quantity discrimination remained largely unexplored until recently, and the use of one system over the other can depend on the species or the context in which they are tested. </w:t>
        </w:r>
        <w:r w:rsidR="0091109A">
          <w:rPr>
            <w:rFonts w:ascii="Times New Roman" w:hAnsi="Times New Roman" w:cs="Times New Roman"/>
            <w:color w:val="000000" w:themeColor="text1"/>
          </w:rPr>
          <w:t>E</w:t>
        </w:r>
        <w:r w:rsidR="003D4ACF" w:rsidRPr="004A5E88">
          <w:rPr>
            <w:rFonts w:ascii="Times New Roman" w:hAnsi="Times New Roman" w:cs="Times New Roman"/>
            <w:color w:val="000000" w:themeColor="text1"/>
          </w:rPr>
          <w:t xml:space="preserve">arly life conditions </w:t>
        </w:r>
        <w:r w:rsidRPr="004A5E88">
          <w:rPr>
            <w:rFonts w:ascii="Times New Roman" w:hAnsi="Times New Roman" w:cs="Times New Roman"/>
            <w:color w:val="000000" w:themeColor="text1"/>
          </w:rPr>
          <w:t xml:space="preserve">can </w:t>
        </w:r>
        <w:r w:rsidR="0091109A">
          <w:rPr>
            <w:rFonts w:ascii="Times New Roman" w:hAnsi="Times New Roman" w:cs="Times New Roman"/>
            <w:color w:val="000000" w:themeColor="text1"/>
          </w:rPr>
          <w:t xml:space="preserve">also </w:t>
        </w:r>
        <w:r w:rsidRPr="004A5E88">
          <w:rPr>
            <w:rFonts w:ascii="Times New Roman" w:hAnsi="Times New Roman" w:cs="Times New Roman"/>
            <w:color w:val="000000" w:themeColor="text1"/>
          </w:rPr>
          <w:t>influence brain development and cognition, potential</w:t>
        </w:r>
        <w:r w:rsidR="0091109A">
          <w:rPr>
            <w:rFonts w:ascii="Times New Roman" w:hAnsi="Times New Roman" w:cs="Times New Roman"/>
            <w:color w:val="000000" w:themeColor="text1"/>
          </w:rPr>
          <w:t>ly</w:t>
        </w:r>
        <w:r w:rsidRPr="004A5E88">
          <w:rPr>
            <w:rFonts w:ascii="Times New Roman" w:hAnsi="Times New Roman" w:cs="Times New Roman"/>
            <w:color w:val="000000" w:themeColor="text1"/>
          </w:rPr>
          <w:t xml:space="preserve"> </w:t>
        </w:r>
        <w:r w:rsidR="0091109A">
          <w:rPr>
            <w:rFonts w:ascii="Times New Roman" w:hAnsi="Times New Roman" w:cs="Times New Roman"/>
            <w:color w:val="000000" w:themeColor="text1"/>
          </w:rPr>
          <w:t>affecting</w:t>
        </w:r>
        <w:r w:rsidRPr="004A5E88">
          <w:rPr>
            <w:rFonts w:ascii="Times New Roman" w:hAnsi="Times New Roman" w:cs="Times New Roman"/>
            <w:color w:val="000000" w:themeColor="text1"/>
          </w:rPr>
          <w:t xml:space="preserve"> </w:t>
        </w:r>
        <w:r w:rsidR="003D4ACF" w:rsidRPr="004A5E88">
          <w:rPr>
            <w:rFonts w:ascii="Times New Roman" w:hAnsi="Times New Roman" w:cs="Times New Roman"/>
            <w:color w:val="000000" w:themeColor="text1"/>
          </w:rPr>
          <w:t>quantity discrimination</w:t>
        </w:r>
        <w:r w:rsidR="006965C9" w:rsidRPr="004A5E88">
          <w:rPr>
            <w:rFonts w:ascii="Times New Roman" w:hAnsi="Times New Roman" w:cs="Times New Roman"/>
            <w:color w:val="000000" w:themeColor="text1"/>
          </w:rPr>
          <w:t xml:space="preserve"> and decision-making</w:t>
        </w:r>
        <w:r w:rsidR="003D4ACF" w:rsidRPr="004A5E88">
          <w:rPr>
            <w:rFonts w:ascii="Times New Roman" w:hAnsi="Times New Roman" w:cs="Times New Roman"/>
            <w:color w:val="000000" w:themeColor="text1"/>
          </w:rPr>
          <w:t xml:space="preserve">. </w:t>
        </w:r>
        <w:r w:rsidRPr="004A5E88">
          <w:rPr>
            <w:rFonts w:ascii="Times New Roman" w:hAnsi="Times New Roman" w:cs="Times New Roman"/>
            <w:color w:val="000000" w:themeColor="text1"/>
          </w:rPr>
          <w:t>Here, we tested the ability of the common garden skink (</w:t>
        </w:r>
        <w:r w:rsidRPr="006C0255">
          <w:rPr>
            <w:rFonts w:ascii="Times New Roman" w:hAnsi="Times New Roman" w:cs="Times New Roman"/>
            <w:i/>
            <w:iCs/>
            <w:color w:val="000000" w:themeColor="text1"/>
            <w:rPrChange w:id="38" w:author="Author">
              <w:rPr>
                <w:rFonts w:ascii="Times New Roman" w:hAnsi="Times New Roman" w:cs="Times New Roman"/>
                <w:color w:val="000000" w:themeColor="text1"/>
              </w:rPr>
            </w:rPrChange>
          </w:rPr>
          <w:t>Lampropholis guichenoti</w:t>
        </w:r>
        <w:r w:rsidRPr="004A5E88">
          <w:rPr>
            <w:rFonts w:ascii="Times New Roman" w:hAnsi="Times New Roman" w:cs="Times New Roman"/>
            <w:color w:val="000000" w:themeColor="text1"/>
          </w:rPr>
          <w:t xml:space="preserve">) to discriminate between quantities and the effects of elevated prenatal GCs and incubation temperature on </w:t>
        </w:r>
        <w:r w:rsidR="00CF1DF0" w:rsidRPr="004A5E88">
          <w:rPr>
            <w:rFonts w:ascii="Times New Roman" w:hAnsi="Times New Roman" w:cs="Times New Roman"/>
            <w:color w:val="000000" w:themeColor="text1"/>
          </w:rPr>
          <w:t>quantity</w:t>
        </w:r>
        <w:r w:rsidRPr="004A5E88">
          <w:rPr>
            <w:rFonts w:ascii="Times New Roman" w:hAnsi="Times New Roman" w:cs="Times New Roman"/>
            <w:color w:val="000000" w:themeColor="text1"/>
          </w:rPr>
          <w:t xml:space="preserve"> discrimination and decision-making. </w:t>
        </w:r>
        <w:r w:rsidR="003D4ACF" w:rsidRPr="004A5E88">
          <w:rPr>
            <w:rFonts w:ascii="Times New Roman" w:hAnsi="Times New Roman" w:cs="Times New Roman"/>
            <w:color w:val="000000" w:themeColor="text1"/>
          </w:rPr>
          <w:t xml:space="preserve">We assessed </w:t>
        </w:r>
        <w:r w:rsidR="00CF1DF0" w:rsidRPr="004A5E88">
          <w:rPr>
            <w:rFonts w:ascii="Times New Roman" w:hAnsi="Times New Roman" w:cs="Times New Roman"/>
            <w:color w:val="000000" w:themeColor="text1"/>
          </w:rPr>
          <w:t>quantity discrimination</w:t>
        </w:r>
        <w:r w:rsidR="003D4ACF" w:rsidRPr="004A5E88">
          <w:rPr>
            <w:rFonts w:ascii="Times New Roman" w:hAnsi="Times New Roman" w:cs="Times New Roman"/>
            <w:color w:val="000000" w:themeColor="text1"/>
          </w:rPr>
          <w:t xml:space="preserve"> using a spontaneous choice test with food as a stimulus. </w:t>
        </w:r>
      </w:ins>
      <w:del w:id="39" w:author="Author">
        <w:r w:rsidRPr="004A5E88"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Pr="004A5E88" w:rsidDel="003D4ACF">
          <w:rPr>
            <w:rFonts w:ascii="Times New Roman" w:hAnsi="Times New Roman" w:cs="Times New Roman"/>
            <w:i/>
            <w:iCs/>
          </w:rPr>
          <w:delText>Lampropholis guichenoti</w:delText>
        </w:r>
        <w:r w:rsidRPr="004A5E88" w:rsidDel="003D4ACF">
          <w:rPr>
            <w:rFonts w:ascii="Times New Roman" w:hAnsi="Times New Roman" w:cs="Times New Roman"/>
          </w:rPr>
          <w:delText xml:space="preserve">). </w:delText>
        </w:r>
        <w:r w:rsidRPr="004A5E88" w:rsidDel="003B33BE">
          <w:rPr>
            <w:rFonts w:ascii="Times New Roman" w:hAnsi="Times New Roman" w:cs="Times New Roman"/>
          </w:rPr>
          <w:delText xml:space="preserve">We assessed numerical abilities through a spontaneous choice test with food as a stimulus. </w:delText>
        </w:r>
        <w:r w:rsidRPr="004A5E88" w:rsidDel="003D4ACF">
          <w:rPr>
            <w:rFonts w:ascii="Times New Roman" w:hAnsi="Times New Roman" w:cs="Times New Roman"/>
          </w:rPr>
          <w:delText xml:space="preserve">Employing </w:delText>
        </w:r>
        <w:r w:rsidRPr="004A5E88" w:rsidDel="003B33BE">
          <w:rPr>
            <w:rFonts w:ascii="Times New Roman" w:hAnsi="Times New Roman" w:cs="Times New Roman"/>
          </w:rPr>
          <w:delText xml:space="preserve">a repeated measures design, </w:delText>
        </w:r>
      </w:del>
      <w:ins w:id="40" w:author="Author">
        <w:r w:rsidR="00CF1DF0" w:rsidRPr="004A5E88">
          <w:rPr>
            <w:rFonts w:ascii="Times New Roman" w:hAnsi="Times New Roman" w:cs="Times New Roman"/>
          </w:rPr>
          <w:t>We subjected lizards to five two-choice tests differing in the number of items</w:t>
        </w:r>
        <w:r w:rsidR="00CF1DF0" w:rsidRPr="004A5E88" w:rsidDel="003B33BE">
          <w:rPr>
            <w:rFonts w:ascii="Times New Roman" w:hAnsi="Times New Roman" w:cs="Times New Roman"/>
          </w:rPr>
          <w:t xml:space="preserve"> </w:t>
        </w:r>
      </w:ins>
      <w:del w:id="41" w:author="Author">
        <w:r w:rsidRPr="004A5E88" w:rsidDel="003B33BE">
          <w:rPr>
            <w:rFonts w:ascii="Times New Roman" w:hAnsi="Times New Roman" w:cs="Times New Roman"/>
          </w:rPr>
          <w:delText>w</w:delText>
        </w:r>
        <w:r w:rsidRPr="004A5E88" w:rsidDel="00CF1DF0">
          <w:rPr>
            <w:rFonts w:ascii="Times New Roman" w:hAnsi="Times New Roman" w:cs="Times New Roman"/>
          </w:rPr>
          <w:delText xml:space="preserve">e subjected lizards to five numerical tests each differing in the ratios between the two choices </w:delText>
        </w:r>
      </w:del>
      <w:r w:rsidRPr="004A5E88">
        <w:rPr>
          <w:rFonts w:ascii="Times New Roman" w:hAnsi="Times New Roman" w:cs="Times New Roman"/>
        </w:rPr>
        <w:t>(1 VS 4, 1 VS 3, 2 VS 4, 2 VS 3, 3 VS 4)</w:t>
      </w:r>
      <w:ins w:id="42" w:author="Author">
        <w:r w:rsidR="0078357F">
          <w:rPr>
            <w:rFonts w:ascii="Times New Roman" w:hAnsi="Times New Roman" w:cs="Times New Roman"/>
          </w:rPr>
          <w:t xml:space="preserve"> </w:t>
        </w:r>
        <w:r w:rsidR="0078357F" w:rsidRPr="0078357F">
          <w:rPr>
            <w:rFonts w:ascii="Times New Roman" w:hAnsi="Times New Roman" w:cs="Times New Roman"/>
          </w:rPr>
          <w:t>while controlling for total length and area</w:t>
        </w:r>
      </w:ins>
      <w:r w:rsidRPr="004A5E88">
        <w:rPr>
          <w:rFonts w:ascii="Times New Roman" w:hAnsi="Times New Roman" w:cs="Times New Roman"/>
        </w:rPr>
        <w:t xml:space="preserve">. Contrary to our predictions, we found no evidence </w:t>
      </w:r>
      <w:ins w:id="43" w:author="Author">
        <w:r w:rsidR="003D4ACF" w:rsidRPr="004A5E88">
          <w:rPr>
            <w:rFonts w:ascii="Times New Roman" w:hAnsi="Times New Roman" w:cs="Times New Roman"/>
            <w:color w:val="000000" w:themeColor="text1"/>
          </w:rPr>
          <w:t xml:space="preserve">of </w:t>
        </w:r>
        <w:r w:rsidR="00CF1DF0" w:rsidRPr="004A5E88">
          <w:rPr>
            <w:rFonts w:ascii="Times New Roman" w:hAnsi="Times New Roman" w:cs="Times New Roman"/>
            <w:color w:val="000000" w:themeColor="text1"/>
          </w:rPr>
          <w:t>quantity</w:t>
        </w:r>
        <w:r w:rsidR="003D4ACF" w:rsidRPr="004A5E88">
          <w:rPr>
            <w:rFonts w:ascii="Times New Roman" w:hAnsi="Times New Roman" w:cs="Times New Roman"/>
            <w:color w:val="000000" w:themeColor="text1"/>
          </w:rPr>
          <w:t xml:space="preserve"> discrimination in </w:t>
        </w:r>
        <w:r w:rsidR="003D4ACF" w:rsidRPr="004A5E88">
          <w:rPr>
            <w:rFonts w:ascii="Times New Roman" w:hAnsi="Times New Roman" w:cs="Times New Roman"/>
            <w:i/>
            <w:iCs/>
            <w:color w:val="000000" w:themeColor="text1"/>
          </w:rPr>
          <w:t>L. guichenoti</w:t>
        </w:r>
        <w:r w:rsidR="003D4ACF" w:rsidRPr="004A5E88">
          <w:rPr>
            <w:rFonts w:ascii="Times New Roman" w:hAnsi="Times New Roman" w:cs="Times New Roman"/>
            <w:color w:val="000000" w:themeColor="text1"/>
          </w:rPr>
          <w:t xml:space="preserve">. Furthermore, prenatal conditions did not influence </w:t>
        </w:r>
        <w:r w:rsidR="00CF1DF0" w:rsidRPr="004A5E88">
          <w:rPr>
            <w:rFonts w:ascii="Times New Roman" w:hAnsi="Times New Roman" w:cs="Times New Roman"/>
            <w:color w:val="000000" w:themeColor="text1"/>
          </w:rPr>
          <w:t>quantity discrimination</w:t>
        </w:r>
        <w:r w:rsidR="003D4ACF" w:rsidRPr="004A5E88">
          <w:rPr>
            <w:rFonts w:ascii="Times New Roman" w:hAnsi="Times New Roman" w:cs="Times New Roman"/>
            <w:color w:val="000000" w:themeColor="text1"/>
          </w:rPr>
          <w:t xml:space="preserve"> or decision-making</w:t>
        </w:r>
      </w:ins>
      <w:del w:id="44" w:author="Author">
        <w:r w:rsidRPr="004A5E88" w:rsidDel="003D4ACF">
          <w:rPr>
            <w:rFonts w:ascii="Times New Roman" w:hAnsi="Times New Roman" w:cs="Times New Roman"/>
          </w:rPr>
          <w:delText xml:space="preserve">for treatment effects on lizard behaviour and no use of numerical discrimination during foraging in </w:delText>
        </w:r>
        <w:r w:rsidRPr="004A5E88" w:rsidDel="003D4ACF">
          <w:rPr>
            <w:rFonts w:ascii="Times New Roman" w:hAnsi="Times New Roman" w:cs="Times New Roman"/>
            <w:i/>
            <w:iCs/>
          </w:rPr>
          <w:delText>L. guichenoti</w:delText>
        </w:r>
      </w:del>
      <w:r w:rsidRPr="004A5E88">
        <w:rPr>
          <w:rFonts w:ascii="Times New Roman" w:hAnsi="Times New Roman" w:cs="Times New Roman"/>
        </w:rPr>
        <w:t>.</w:t>
      </w:r>
      <w:del w:id="45" w:author="Author">
        <w:r w:rsidRPr="004A5E88" w:rsidDel="003B33BE">
          <w:rPr>
            <w:rFonts w:ascii="Times New Roman" w:hAnsi="Times New Roman" w:cs="Times New Roman"/>
          </w:rPr>
          <w:delText xml:space="preserve"> </w:delText>
        </w:r>
        <w:r w:rsidRPr="004A5E88"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Pr="004A5E88">
        <w:rPr>
          <w:rFonts w:ascii="Times New Roman" w:hAnsi="Times New Roman" w:cs="Times New Roman"/>
        </w:rPr>
        <w:t xml:space="preserve"> Despite </w:t>
      </w:r>
      <w:del w:id="46" w:author="Author">
        <w:r w:rsidRPr="004A5E88" w:rsidDel="003D4ACF">
          <w:rPr>
            <w:rFonts w:ascii="Times New Roman" w:hAnsi="Times New Roman" w:cs="Times New Roman"/>
          </w:rPr>
          <w:delText xml:space="preserve">our </w:delText>
        </w:r>
      </w:del>
      <w:ins w:id="47" w:author="Author">
        <w:r w:rsidR="003D4ACF" w:rsidRPr="004A5E88">
          <w:rPr>
            <w:rFonts w:ascii="Times New Roman" w:hAnsi="Times New Roman" w:cs="Times New Roman"/>
          </w:rPr>
          <w:t xml:space="preserve">these </w:t>
        </w:r>
      </w:ins>
      <w:r w:rsidRPr="004A5E88">
        <w:rPr>
          <w:rFonts w:ascii="Times New Roman" w:hAnsi="Times New Roman" w:cs="Times New Roman"/>
        </w:rPr>
        <w:t xml:space="preserve">results, further investigation of </w:t>
      </w:r>
      <w:ins w:id="48" w:author="Author">
        <w:r w:rsidR="00CF1DF0" w:rsidRPr="004A5E88">
          <w:rPr>
            <w:rFonts w:ascii="Times New Roman" w:hAnsi="Times New Roman" w:cs="Times New Roman"/>
            <w:color w:val="000000" w:themeColor="text1"/>
          </w:rPr>
          <w:t xml:space="preserve">quantity discrimination </w:t>
        </w:r>
      </w:ins>
      <w:del w:id="49" w:author="Author">
        <w:r w:rsidRPr="004A5E88" w:rsidDel="00CF1DF0">
          <w:rPr>
            <w:rFonts w:ascii="Times New Roman" w:hAnsi="Times New Roman" w:cs="Times New Roman"/>
          </w:rPr>
          <w:delText xml:space="preserve">numerical abilities </w:delText>
        </w:r>
      </w:del>
      <w:r w:rsidRPr="004A5E88">
        <w:rPr>
          <w:rFonts w:ascii="Times New Roman" w:hAnsi="Times New Roman" w:cs="Times New Roman"/>
        </w:rPr>
        <w:t xml:space="preserve">in live-prey-feeding reptiles and the impact of early conditions on other taxa </w:t>
      </w:r>
      <w:del w:id="50" w:author="Author">
        <w:r w:rsidRPr="004A5E88" w:rsidDel="003D4ACF">
          <w:rPr>
            <w:rFonts w:ascii="Times New Roman" w:hAnsi="Times New Roman" w:cs="Times New Roman"/>
          </w:rPr>
          <w:delText>is warranted, as these areas remain understudied</w:delText>
        </w:r>
      </w:del>
      <w:ins w:id="51" w:author="Author">
        <w:r w:rsidR="003D4ACF" w:rsidRPr="004A5E88">
          <w:rPr>
            <w:rFonts w:ascii="Times New Roman" w:hAnsi="Times New Roman" w:cs="Times New Roman"/>
          </w:rPr>
          <w:t>remains an important area of research</w:t>
        </w:r>
      </w:ins>
      <w:r w:rsidRPr="004A5E88">
        <w:rPr>
          <w:rFonts w:ascii="Times New Roman" w:hAnsi="Times New Roman" w:cs="Times New Roman"/>
        </w:rPr>
        <w:t>.</w:t>
      </w:r>
    </w:p>
    <w:p w14:paraId="7FCE181C" w14:textId="77777777" w:rsidR="00DB4A62" w:rsidRPr="006C0255" w:rsidRDefault="00000000" w:rsidP="006C0255">
      <w:pPr>
        <w:pStyle w:val="Heading2"/>
        <w:spacing w:line="360" w:lineRule="auto"/>
        <w:rPr>
          <w:rFonts w:ascii="Times New Roman" w:hAnsi="Times New Roman" w:cs="Times New Roman"/>
          <w:sz w:val="24"/>
          <w:szCs w:val="24"/>
          <w:rPrChange w:id="52" w:author="Author">
            <w:rPr>
              <w:rFonts w:ascii="Times New Roman" w:hAnsi="Times New Roman" w:cs="Times New Roman"/>
            </w:rPr>
          </w:rPrChange>
        </w:rPr>
        <w:pPrChange w:id="53" w:author="Author">
          <w:pPr>
            <w:pStyle w:val="Heading2"/>
            <w:spacing w:line="480" w:lineRule="auto"/>
          </w:pPr>
        </w:pPrChange>
      </w:pPr>
      <w:bookmarkStart w:id="54" w:name="significance-statement"/>
      <w:bookmarkEnd w:id="31"/>
      <w:r w:rsidRPr="006C0255">
        <w:rPr>
          <w:rFonts w:ascii="Times New Roman" w:hAnsi="Times New Roman" w:cs="Times New Roman"/>
          <w:sz w:val="24"/>
          <w:szCs w:val="24"/>
          <w:rPrChange w:id="55" w:author="Author">
            <w:rPr>
              <w:rFonts w:ascii="Times New Roman" w:hAnsi="Times New Roman" w:cs="Times New Roman"/>
            </w:rPr>
          </w:rPrChange>
        </w:rPr>
        <w:t>Significance statement</w:t>
      </w:r>
    </w:p>
    <w:p w14:paraId="2B371493" w14:textId="7E98F159" w:rsidR="003D4ACF" w:rsidRPr="004A5E88" w:rsidRDefault="003D4ACF" w:rsidP="004A5E88">
      <w:pPr>
        <w:pStyle w:val="FirstParagraph"/>
        <w:spacing w:line="360" w:lineRule="auto"/>
        <w:rPr>
          <w:ins w:id="56" w:author="Author"/>
          <w:rFonts w:ascii="Times New Roman" w:hAnsi="Times New Roman" w:cs="Times New Roman"/>
          <w:color w:val="000000" w:themeColor="text1"/>
        </w:rPr>
      </w:pPr>
      <w:ins w:id="57" w:author="Author">
        <w:r w:rsidRPr="004A5E88">
          <w:rPr>
            <w:rFonts w:ascii="Times New Roman" w:hAnsi="Times New Roman" w:cs="Times New Roman"/>
            <w:color w:val="000000" w:themeColor="text1"/>
          </w:rPr>
          <w:t xml:space="preserve">Discriminating between quantities can be crucial for individual fitness, yet </w:t>
        </w:r>
        <w:r w:rsidR="00CF1DF0" w:rsidRPr="004A5E88">
          <w:rPr>
            <w:rFonts w:ascii="Times New Roman" w:hAnsi="Times New Roman" w:cs="Times New Roman"/>
            <w:color w:val="000000" w:themeColor="text1"/>
          </w:rPr>
          <w:t>it</w:t>
        </w:r>
        <w:r w:rsidRPr="004A5E88">
          <w:rPr>
            <w:rFonts w:ascii="Times New Roman" w:hAnsi="Times New Roman" w:cs="Times New Roman"/>
            <w:color w:val="000000" w:themeColor="text1"/>
          </w:rPr>
          <w:t xml:space="preserve"> remains poorly understood in reptiles. </w:t>
        </w:r>
        <w:r w:rsidR="0091109A">
          <w:rPr>
            <w:rFonts w:ascii="Times New Roman" w:hAnsi="Times New Roman" w:cs="Times New Roman"/>
            <w:color w:val="000000" w:themeColor="text1"/>
          </w:rPr>
          <w:t>This study</w:t>
        </w:r>
        <w:r w:rsidRPr="004A5E88">
          <w:rPr>
            <w:rFonts w:ascii="Times New Roman" w:hAnsi="Times New Roman" w:cs="Times New Roman"/>
            <w:color w:val="000000" w:themeColor="text1"/>
          </w:rPr>
          <w:t xml:space="preserve"> investigated </w:t>
        </w:r>
        <w:r w:rsidR="00C91B2D" w:rsidRPr="004A5E88">
          <w:rPr>
            <w:rFonts w:ascii="Times New Roman" w:hAnsi="Times New Roman" w:cs="Times New Roman"/>
            <w:color w:val="000000" w:themeColor="text1"/>
          </w:rPr>
          <w:t>quantity</w:t>
        </w:r>
        <w:r w:rsidRPr="004A5E88">
          <w:rPr>
            <w:rFonts w:ascii="Times New Roman" w:hAnsi="Times New Roman" w:cs="Times New Roman"/>
            <w:color w:val="000000" w:themeColor="text1"/>
          </w:rPr>
          <w:t xml:space="preserve"> discrimination in </w:t>
        </w:r>
        <w:r w:rsidRPr="004A5E88">
          <w:rPr>
            <w:rFonts w:ascii="Times New Roman" w:hAnsi="Times New Roman" w:cs="Times New Roman"/>
            <w:i/>
            <w:iCs/>
            <w:color w:val="000000" w:themeColor="text1"/>
          </w:rPr>
          <w:t>Lampropholis guichenoti</w:t>
        </w:r>
        <w:r w:rsidRPr="004A5E88">
          <w:rPr>
            <w:rFonts w:ascii="Times New Roman" w:hAnsi="Times New Roman" w:cs="Times New Roman"/>
            <w:color w:val="000000" w:themeColor="text1"/>
          </w:rPr>
          <w:t xml:space="preserve"> using a spontaneous choice test with food as the stimulus. Contrary to our predictions, we found no evidence of </w:t>
        </w:r>
        <w:r w:rsidR="00C91B2D" w:rsidRPr="004A5E88">
          <w:rPr>
            <w:rFonts w:ascii="Times New Roman" w:hAnsi="Times New Roman" w:cs="Times New Roman"/>
            <w:color w:val="000000" w:themeColor="text1"/>
          </w:rPr>
          <w:t>quantity</w:t>
        </w:r>
        <w:r w:rsidRPr="004A5E88">
          <w:rPr>
            <w:rFonts w:ascii="Times New Roman" w:hAnsi="Times New Roman" w:cs="Times New Roman"/>
            <w:color w:val="000000" w:themeColor="text1"/>
          </w:rPr>
          <w:t xml:space="preserve"> discrimination in this species. In addition, we explored the impact of early environmental factors, specifically prenatal corticosterone exposure and incubation temperature, on </w:t>
        </w:r>
        <w:r w:rsidR="00C91B2D" w:rsidRPr="004A5E88">
          <w:rPr>
            <w:rFonts w:ascii="Times New Roman" w:hAnsi="Times New Roman" w:cs="Times New Roman"/>
            <w:color w:val="000000" w:themeColor="text1"/>
          </w:rPr>
          <w:t>quantity</w:t>
        </w:r>
        <w:r w:rsidRPr="004A5E88">
          <w:rPr>
            <w:rFonts w:ascii="Times New Roman" w:hAnsi="Times New Roman" w:cs="Times New Roman"/>
            <w:color w:val="000000" w:themeColor="text1"/>
          </w:rPr>
          <w:t xml:space="preserve"> </w:t>
        </w:r>
        <w:r w:rsidR="00C91B2D" w:rsidRPr="004A5E88">
          <w:rPr>
            <w:rFonts w:ascii="Times New Roman" w:hAnsi="Times New Roman" w:cs="Times New Roman"/>
            <w:color w:val="000000" w:themeColor="text1"/>
          </w:rPr>
          <w:t>discrimination and decision-making</w:t>
        </w:r>
        <w:r w:rsidRPr="004A5E88">
          <w:rPr>
            <w:rFonts w:ascii="Times New Roman" w:hAnsi="Times New Roman" w:cs="Times New Roman"/>
            <w:color w:val="000000" w:themeColor="text1"/>
          </w:rPr>
          <w:t xml:space="preserve">. However, we did not observe any effect of these early-life conditions on </w:t>
        </w:r>
        <w:r w:rsidR="00C91B2D" w:rsidRPr="004A5E88">
          <w:rPr>
            <w:rFonts w:ascii="Times New Roman" w:hAnsi="Times New Roman" w:cs="Times New Roman"/>
            <w:color w:val="000000" w:themeColor="text1"/>
          </w:rPr>
          <w:t>lizards’</w:t>
        </w:r>
        <w:r w:rsidRPr="004A5E88">
          <w:rPr>
            <w:rFonts w:ascii="Times New Roman" w:hAnsi="Times New Roman" w:cs="Times New Roman"/>
            <w:color w:val="000000" w:themeColor="text1"/>
          </w:rPr>
          <w:t xml:space="preserve"> </w:t>
        </w:r>
        <w:r w:rsidR="00C91B2D" w:rsidRPr="004A5E88">
          <w:rPr>
            <w:rFonts w:ascii="Times New Roman" w:hAnsi="Times New Roman" w:cs="Times New Roman"/>
            <w:color w:val="000000" w:themeColor="text1"/>
          </w:rPr>
          <w:t>behaviour</w:t>
        </w:r>
        <w:r w:rsidRPr="004A5E88">
          <w:rPr>
            <w:rFonts w:ascii="Times New Roman" w:hAnsi="Times New Roman" w:cs="Times New Roman"/>
            <w:color w:val="000000" w:themeColor="text1"/>
          </w:rPr>
          <w:t xml:space="preserve">. These results open new </w:t>
        </w:r>
        <w:r w:rsidRPr="004A5E88">
          <w:rPr>
            <w:rFonts w:ascii="Times New Roman" w:hAnsi="Times New Roman" w:cs="Times New Roman"/>
            <w:color w:val="000000" w:themeColor="text1"/>
          </w:rPr>
          <w:lastRenderedPageBreak/>
          <w:t xml:space="preserve">avenues for exploring the evolution of </w:t>
        </w:r>
        <w:r w:rsidR="00C91B2D" w:rsidRPr="004A5E88">
          <w:rPr>
            <w:rFonts w:ascii="Times New Roman" w:hAnsi="Times New Roman" w:cs="Times New Roman"/>
            <w:color w:val="000000" w:themeColor="text1"/>
          </w:rPr>
          <w:t>quantity discrimination</w:t>
        </w:r>
        <w:r w:rsidRPr="004A5E88">
          <w:rPr>
            <w:rFonts w:ascii="Times New Roman" w:hAnsi="Times New Roman" w:cs="Times New Roman"/>
            <w:color w:val="000000" w:themeColor="text1"/>
          </w:rPr>
          <w:t xml:space="preserve"> in reptiles and identifying factors influencing </w:t>
        </w:r>
        <w:r w:rsidR="00C91B2D" w:rsidRPr="004A5E88">
          <w:rPr>
            <w:rFonts w:ascii="Times New Roman" w:hAnsi="Times New Roman" w:cs="Times New Roman"/>
            <w:color w:val="000000" w:themeColor="text1"/>
          </w:rPr>
          <w:t>cognitive</w:t>
        </w:r>
        <w:r w:rsidRPr="004A5E88">
          <w:rPr>
            <w:rFonts w:ascii="Times New Roman" w:hAnsi="Times New Roman" w:cs="Times New Roman"/>
            <w:color w:val="000000" w:themeColor="text1"/>
          </w:rPr>
          <w:t xml:space="preserve"> development in this group. Further research should explore alternative methods, such as trained tasks, to better understand the mechanisms underlying </w:t>
        </w:r>
        <w:r w:rsidR="00C91B2D" w:rsidRPr="004A5E88">
          <w:rPr>
            <w:rFonts w:ascii="Times New Roman" w:hAnsi="Times New Roman" w:cs="Times New Roman"/>
            <w:color w:val="000000" w:themeColor="text1"/>
          </w:rPr>
          <w:t>quantity discrimination and decision-making</w:t>
        </w:r>
        <w:r w:rsidRPr="004A5E88">
          <w:rPr>
            <w:rFonts w:ascii="Times New Roman" w:hAnsi="Times New Roman" w:cs="Times New Roman"/>
            <w:color w:val="000000" w:themeColor="text1"/>
          </w:rPr>
          <w:t xml:space="preserve"> in reptiles</w:t>
        </w:r>
        <w:r w:rsidR="00C91B2D" w:rsidRPr="004A5E88">
          <w:rPr>
            <w:rFonts w:ascii="Times New Roman" w:hAnsi="Times New Roman" w:cs="Times New Roman"/>
            <w:color w:val="000000" w:themeColor="text1"/>
          </w:rPr>
          <w:t>.</w:t>
        </w:r>
      </w:ins>
    </w:p>
    <w:p w14:paraId="207FD76B" w14:textId="09B91C38" w:rsidR="00DB4A62" w:rsidRPr="004A5E88" w:rsidDel="003D4ACF" w:rsidRDefault="00000000" w:rsidP="006C0255">
      <w:pPr>
        <w:pStyle w:val="FirstParagraph"/>
        <w:spacing w:line="360" w:lineRule="auto"/>
        <w:rPr>
          <w:del w:id="58" w:author="Author"/>
          <w:rFonts w:ascii="Times New Roman" w:hAnsi="Times New Roman" w:cs="Times New Roman"/>
        </w:rPr>
        <w:pPrChange w:id="59" w:author="Author">
          <w:pPr>
            <w:pStyle w:val="FirstParagraph"/>
            <w:spacing w:line="480" w:lineRule="auto"/>
          </w:pPr>
        </w:pPrChange>
      </w:pPr>
      <w:del w:id="60" w:author="Author">
        <w:r w:rsidRPr="004A5E88"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6C0255" w:rsidRDefault="00000000" w:rsidP="006C0255">
      <w:pPr>
        <w:pStyle w:val="Heading2"/>
        <w:spacing w:line="360" w:lineRule="auto"/>
        <w:rPr>
          <w:rFonts w:ascii="Times New Roman" w:hAnsi="Times New Roman" w:cs="Times New Roman"/>
          <w:sz w:val="24"/>
          <w:szCs w:val="24"/>
          <w:rPrChange w:id="61" w:author="Author">
            <w:rPr>
              <w:rFonts w:ascii="Times New Roman" w:hAnsi="Times New Roman" w:cs="Times New Roman"/>
            </w:rPr>
          </w:rPrChange>
        </w:rPr>
        <w:pPrChange w:id="62" w:author="Author">
          <w:pPr>
            <w:pStyle w:val="Heading2"/>
            <w:spacing w:line="480" w:lineRule="auto"/>
          </w:pPr>
        </w:pPrChange>
      </w:pPr>
      <w:bookmarkStart w:id="63" w:name="introduction"/>
      <w:bookmarkEnd w:id="54"/>
      <w:r w:rsidRPr="006C0255">
        <w:rPr>
          <w:rFonts w:ascii="Times New Roman" w:hAnsi="Times New Roman" w:cs="Times New Roman"/>
          <w:sz w:val="24"/>
          <w:szCs w:val="24"/>
          <w:rPrChange w:id="64" w:author="Author">
            <w:rPr>
              <w:rFonts w:ascii="Times New Roman" w:hAnsi="Times New Roman" w:cs="Times New Roman"/>
            </w:rPr>
          </w:rPrChange>
        </w:rPr>
        <w:t>Introduction</w:t>
      </w:r>
    </w:p>
    <w:p w14:paraId="0C55CBEA" w14:textId="5F6FB442" w:rsidR="00DB4A62" w:rsidRPr="004A5E88" w:rsidRDefault="00000000" w:rsidP="006C0255">
      <w:pPr>
        <w:pStyle w:val="FirstParagraph"/>
        <w:spacing w:line="360" w:lineRule="auto"/>
        <w:rPr>
          <w:rFonts w:ascii="Times New Roman" w:hAnsi="Times New Roman" w:cs="Times New Roman"/>
        </w:rPr>
        <w:pPrChange w:id="65" w:author="Author">
          <w:pPr>
            <w:pStyle w:val="FirstParagraph"/>
            <w:spacing w:line="480" w:lineRule="auto"/>
          </w:pPr>
        </w:pPrChange>
      </w:pPr>
      <w:r w:rsidRPr="004A5E88">
        <w:rPr>
          <w:rFonts w:ascii="Times New Roman" w:hAnsi="Times New Roman" w:cs="Times New Roman"/>
        </w:rPr>
        <w:t>The ability to discriminate between quantities is a fundamental cognitive skill widely observed across the animal kingdom (</w:t>
      </w:r>
      <w:r w:rsidR="00DB4A62" w:rsidRPr="006C0255">
        <w:rPr>
          <w:rFonts w:ascii="Times New Roman" w:hAnsi="Times New Roman" w:cs="Times New Roman"/>
          <w:rPrChange w:id="66" w:author="Author">
            <w:rPr/>
          </w:rPrChange>
        </w:rPr>
        <w:fldChar w:fldCharType="begin"/>
      </w:r>
      <w:r w:rsidR="00DB4A62" w:rsidRPr="006C0255">
        <w:rPr>
          <w:rFonts w:ascii="Times New Roman" w:hAnsi="Times New Roman" w:cs="Times New Roman"/>
          <w:rPrChange w:id="67" w:author="Author">
            <w:rPr/>
          </w:rPrChange>
        </w:rPr>
        <w:instrText>HYPERLINK \l "ref-vonk2012bears" \h</w:instrText>
      </w:r>
      <w:r w:rsidR="00DB4A62" w:rsidRPr="006C0255">
        <w:rPr>
          <w:rFonts w:ascii="Times New Roman" w:hAnsi="Times New Roman" w:cs="Times New Roman"/>
        </w:rPr>
      </w:r>
      <w:r w:rsidR="00DB4A62" w:rsidRPr="006C0255">
        <w:rPr>
          <w:rFonts w:ascii="Times New Roman" w:hAnsi="Times New Roman" w:cs="Times New Roman"/>
          <w:rPrChange w:id="68" w:author="Author">
            <w:rPr/>
          </w:rPrChange>
        </w:rPr>
        <w:fldChar w:fldCharType="separate"/>
      </w:r>
      <w:r w:rsidR="00DB4A62" w:rsidRPr="004A5E88">
        <w:rPr>
          <w:rStyle w:val="Hyperlink"/>
          <w:rFonts w:ascii="Times New Roman" w:hAnsi="Times New Roman" w:cs="Times New Roman"/>
        </w:rPr>
        <w:t>Vonk and Beran 2012</w:t>
      </w:r>
      <w:r w:rsidR="00DB4A62" w:rsidRPr="006C0255">
        <w:rPr>
          <w:rFonts w:ascii="Times New Roman" w:hAnsi="Times New Roman" w:cs="Times New Roman"/>
          <w:rPrChange w:id="69" w:author="Author">
            <w:rPr/>
          </w:rPrChange>
        </w:rPr>
        <w:fldChar w:fldCharType="end"/>
      </w:r>
      <w:r w:rsidRPr="004A5E88">
        <w:rPr>
          <w:rFonts w:ascii="Times New Roman" w:hAnsi="Times New Roman" w:cs="Times New Roman"/>
        </w:rPr>
        <w:t xml:space="preserve">; </w:t>
      </w:r>
      <w:r w:rsidR="00DB4A62" w:rsidRPr="006C0255">
        <w:rPr>
          <w:rFonts w:ascii="Times New Roman" w:hAnsi="Times New Roman" w:cs="Times New Roman"/>
          <w:rPrChange w:id="70" w:author="Author">
            <w:rPr/>
          </w:rPrChange>
        </w:rPr>
        <w:fldChar w:fldCharType="begin"/>
      </w:r>
      <w:r w:rsidR="00DB4A62" w:rsidRPr="006C0255">
        <w:rPr>
          <w:rFonts w:ascii="Times New Roman" w:hAnsi="Times New Roman" w:cs="Times New Roman"/>
          <w:rPrChange w:id="71" w:author="Author">
            <w:rPr/>
          </w:rPrChange>
        </w:rPr>
        <w:instrText>HYPERLINK \l "ref-stancher2015numerical" \h</w:instrText>
      </w:r>
      <w:r w:rsidR="00DB4A62" w:rsidRPr="006C0255">
        <w:rPr>
          <w:rFonts w:ascii="Times New Roman" w:hAnsi="Times New Roman" w:cs="Times New Roman"/>
        </w:rPr>
      </w:r>
      <w:r w:rsidR="00DB4A62" w:rsidRPr="006C0255">
        <w:rPr>
          <w:rFonts w:ascii="Times New Roman" w:hAnsi="Times New Roman" w:cs="Times New Roman"/>
          <w:rPrChange w:id="72" w:author="Author">
            <w:rPr/>
          </w:rPrChange>
        </w:rPr>
        <w:fldChar w:fldCharType="separate"/>
      </w:r>
      <w:r w:rsidR="00DB4A62" w:rsidRPr="004A5E88">
        <w:rPr>
          <w:rStyle w:val="Hyperlink"/>
          <w:rFonts w:ascii="Times New Roman" w:hAnsi="Times New Roman" w:cs="Times New Roman"/>
        </w:rPr>
        <w:t>Stancher et al. 2015</w:t>
      </w:r>
      <w:r w:rsidR="00DB4A62" w:rsidRPr="006C0255">
        <w:rPr>
          <w:rFonts w:ascii="Times New Roman" w:hAnsi="Times New Roman" w:cs="Times New Roman"/>
          <w:rPrChange w:id="73" w:author="Author">
            <w:rPr/>
          </w:rPrChange>
        </w:rPr>
        <w:fldChar w:fldCharType="end"/>
      </w:r>
      <w:r w:rsidRPr="004A5E88">
        <w:rPr>
          <w:rFonts w:ascii="Times New Roman" w:hAnsi="Times New Roman" w:cs="Times New Roman"/>
        </w:rPr>
        <w:t xml:space="preserve">; </w:t>
      </w:r>
      <w:r w:rsidR="00DB4A62" w:rsidRPr="006C0255">
        <w:rPr>
          <w:rFonts w:ascii="Times New Roman" w:hAnsi="Times New Roman" w:cs="Times New Roman"/>
          <w:rPrChange w:id="74" w:author="Author">
            <w:rPr/>
          </w:rPrChange>
        </w:rPr>
        <w:fldChar w:fldCharType="begin"/>
      </w:r>
      <w:r w:rsidR="00DB4A62" w:rsidRPr="006C0255">
        <w:rPr>
          <w:rFonts w:ascii="Times New Roman" w:hAnsi="Times New Roman" w:cs="Times New Roman"/>
          <w:rPrChange w:id="75" w:author="Author">
            <w:rPr/>
          </w:rPrChange>
        </w:rPr>
        <w:instrText>HYPERLINK \l "ref-beran2016capuchin" \h</w:instrText>
      </w:r>
      <w:r w:rsidR="00DB4A62" w:rsidRPr="006C0255">
        <w:rPr>
          <w:rFonts w:ascii="Times New Roman" w:hAnsi="Times New Roman" w:cs="Times New Roman"/>
        </w:rPr>
      </w:r>
      <w:r w:rsidR="00DB4A62" w:rsidRPr="006C0255">
        <w:rPr>
          <w:rFonts w:ascii="Times New Roman" w:hAnsi="Times New Roman" w:cs="Times New Roman"/>
          <w:rPrChange w:id="76" w:author="Author">
            <w:rPr/>
          </w:rPrChange>
        </w:rPr>
        <w:fldChar w:fldCharType="separate"/>
      </w:r>
      <w:r w:rsidR="00DB4A62" w:rsidRPr="004A5E88">
        <w:rPr>
          <w:rStyle w:val="Hyperlink"/>
          <w:rFonts w:ascii="Times New Roman" w:hAnsi="Times New Roman" w:cs="Times New Roman"/>
        </w:rPr>
        <w:t>Beran and Parrish 2016</w:t>
      </w:r>
      <w:r w:rsidR="00DB4A62" w:rsidRPr="006C0255">
        <w:rPr>
          <w:rFonts w:ascii="Times New Roman" w:hAnsi="Times New Roman" w:cs="Times New Roman"/>
          <w:rPrChange w:id="77" w:author="Author">
            <w:rPr/>
          </w:rPrChange>
        </w:rPr>
        <w:fldChar w:fldCharType="end"/>
      </w:r>
      <w:r w:rsidRPr="004A5E88">
        <w:rPr>
          <w:rFonts w:ascii="Times New Roman" w:hAnsi="Times New Roman" w:cs="Times New Roman"/>
        </w:rPr>
        <w:t xml:space="preserve">). </w:t>
      </w:r>
      <w:del w:id="78" w:author="Author">
        <w:r w:rsidRPr="004A5E88" w:rsidDel="00DB308A">
          <w:rPr>
            <w:rFonts w:ascii="Times New Roman" w:hAnsi="Times New Roman" w:cs="Times New Roman"/>
          </w:rPr>
          <w:delText>Numerical cognition</w:delText>
        </w:r>
      </w:del>
      <w:ins w:id="79" w:author="Author">
        <w:r w:rsidR="00DB308A" w:rsidRPr="004A5E88">
          <w:rPr>
            <w:rFonts w:ascii="Times New Roman" w:hAnsi="Times New Roman" w:cs="Times New Roman"/>
          </w:rPr>
          <w:t>Quantidy discrimination</w:t>
        </w:r>
      </w:ins>
      <w:r w:rsidRPr="004A5E88">
        <w:rPr>
          <w:rFonts w:ascii="Times New Roman" w:hAnsi="Times New Roman" w:cs="Times New Roman"/>
        </w:rPr>
        <w:t xml:space="preserve"> can contribute to social decisions, mate selection, and foraging behaviour, which can be adaptive in </w:t>
      </w:r>
      <w:del w:id="80" w:author="Author">
        <w:r w:rsidRPr="004A5E88" w:rsidDel="00DB308A">
          <w:rPr>
            <w:rFonts w:ascii="Times New Roman" w:hAnsi="Times New Roman" w:cs="Times New Roman"/>
          </w:rPr>
          <w:delText xml:space="preserve">various </w:delText>
        </w:r>
      </w:del>
      <w:ins w:id="81" w:author="Author">
        <w:r w:rsidR="00DB308A" w:rsidRPr="004A5E88">
          <w:rPr>
            <w:rFonts w:ascii="Times New Roman" w:hAnsi="Times New Roman" w:cs="Times New Roman"/>
          </w:rPr>
          <w:t xml:space="preserve">numerous </w:t>
        </w:r>
      </w:ins>
      <w:r w:rsidRPr="004A5E88">
        <w:rPr>
          <w:rFonts w:ascii="Times New Roman" w:hAnsi="Times New Roman" w:cs="Times New Roman"/>
        </w:rPr>
        <w:t>ecological contexts (</w:t>
      </w:r>
      <w:r w:rsidR="00DB4A62" w:rsidRPr="006C0255">
        <w:rPr>
          <w:rFonts w:ascii="Times New Roman" w:hAnsi="Times New Roman" w:cs="Times New Roman"/>
          <w:rPrChange w:id="82" w:author="Author">
            <w:rPr/>
          </w:rPrChange>
        </w:rPr>
        <w:fldChar w:fldCharType="begin"/>
      </w:r>
      <w:r w:rsidR="00DB4A62" w:rsidRPr="006C0255">
        <w:rPr>
          <w:rFonts w:ascii="Times New Roman" w:hAnsi="Times New Roman" w:cs="Times New Roman"/>
          <w:rPrChange w:id="83" w:author="Author">
            <w:rPr/>
          </w:rPrChange>
        </w:rPr>
        <w:instrText>HYPERLINK \l "ref-lucon2017individual" \h</w:instrText>
      </w:r>
      <w:r w:rsidR="00DB4A62" w:rsidRPr="006C0255">
        <w:rPr>
          <w:rFonts w:ascii="Times New Roman" w:hAnsi="Times New Roman" w:cs="Times New Roman"/>
        </w:rPr>
      </w:r>
      <w:r w:rsidR="00DB4A62" w:rsidRPr="006C0255">
        <w:rPr>
          <w:rFonts w:ascii="Times New Roman" w:hAnsi="Times New Roman" w:cs="Times New Roman"/>
          <w:rPrChange w:id="84" w:author="Author">
            <w:rPr/>
          </w:rPrChange>
        </w:rPr>
        <w:fldChar w:fldCharType="separate"/>
      </w:r>
      <w:r w:rsidR="00DB4A62" w:rsidRPr="004A5E88">
        <w:rPr>
          <w:rStyle w:val="Hyperlink"/>
          <w:rFonts w:ascii="Times New Roman" w:hAnsi="Times New Roman" w:cs="Times New Roman"/>
        </w:rPr>
        <w:t>Lucon-Xiccato and Dadda 2017</w:t>
      </w:r>
      <w:r w:rsidR="00DB4A62" w:rsidRPr="006C0255">
        <w:rPr>
          <w:rFonts w:ascii="Times New Roman" w:hAnsi="Times New Roman" w:cs="Times New Roman"/>
          <w:rPrChange w:id="85" w:author="Author">
            <w:rPr/>
          </w:rPrChange>
        </w:rPr>
        <w:fldChar w:fldCharType="end"/>
      </w:r>
      <w:r w:rsidRPr="004A5E88">
        <w:rPr>
          <w:rFonts w:ascii="Times New Roman" w:hAnsi="Times New Roman" w:cs="Times New Roman"/>
        </w:rPr>
        <w:t xml:space="preserve">; </w:t>
      </w:r>
      <w:r w:rsidR="00DB4A62" w:rsidRPr="006C0255">
        <w:rPr>
          <w:rFonts w:ascii="Times New Roman" w:hAnsi="Times New Roman" w:cs="Times New Roman"/>
          <w:rPrChange w:id="86" w:author="Author">
            <w:rPr/>
          </w:rPrChange>
        </w:rPr>
        <w:fldChar w:fldCharType="begin"/>
      </w:r>
      <w:r w:rsidR="00DB4A62" w:rsidRPr="006C0255">
        <w:rPr>
          <w:rFonts w:ascii="Times New Roman" w:hAnsi="Times New Roman" w:cs="Times New Roman"/>
          <w:rPrChange w:id="87" w:author="Author">
            <w:rPr/>
          </w:rPrChange>
        </w:rPr>
        <w:instrText>HYPERLINK \l "ref-nieder2018evolution" \h</w:instrText>
      </w:r>
      <w:r w:rsidR="00DB4A62" w:rsidRPr="006C0255">
        <w:rPr>
          <w:rFonts w:ascii="Times New Roman" w:hAnsi="Times New Roman" w:cs="Times New Roman"/>
        </w:rPr>
      </w:r>
      <w:r w:rsidR="00DB4A62" w:rsidRPr="006C0255">
        <w:rPr>
          <w:rFonts w:ascii="Times New Roman" w:hAnsi="Times New Roman" w:cs="Times New Roman"/>
          <w:rPrChange w:id="88" w:author="Author">
            <w:rPr/>
          </w:rPrChange>
        </w:rPr>
        <w:fldChar w:fldCharType="separate"/>
      </w:r>
      <w:r w:rsidR="00DB4A62" w:rsidRPr="004A5E88">
        <w:rPr>
          <w:rStyle w:val="Hyperlink"/>
          <w:rFonts w:ascii="Times New Roman" w:hAnsi="Times New Roman" w:cs="Times New Roman"/>
        </w:rPr>
        <w:t>Nieder 2018</w:t>
      </w:r>
      <w:r w:rsidR="00DB4A62" w:rsidRPr="006C0255">
        <w:rPr>
          <w:rFonts w:ascii="Times New Roman" w:hAnsi="Times New Roman" w:cs="Times New Roman"/>
          <w:rPrChange w:id="89" w:author="Author">
            <w:rPr/>
          </w:rPrChange>
        </w:rPr>
        <w:fldChar w:fldCharType="end"/>
      </w:r>
      <w:r w:rsidRPr="004A5E88">
        <w:rPr>
          <w:rFonts w:ascii="Times New Roman" w:hAnsi="Times New Roman" w:cs="Times New Roman"/>
        </w:rPr>
        <w:t>). For instance, female lions (</w:t>
      </w:r>
      <w:r w:rsidRPr="004A5E88">
        <w:rPr>
          <w:rFonts w:ascii="Times New Roman" w:hAnsi="Times New Roman" w:cs="Times New Roman"/>
          <w:i/>
          <w:iCs/>
        </w:rPr>
        <w:t>Panthera leo</w:t>
      </w:r>
      <w:r w:rsidRPr="004A5E88">
        <w:rPr>
          <w:rFonts w:ascii="Times New Roman" w:hAnsi="Times New Roman" w:cs="Times New Roman"/>
        </w:rPr>
        <w:t>) use numerical information to assess the risk of confronting rival groups (</w:t>
      </w:r>
      <w:r w:rsidR="00DB4A62" w:rsidRPr="006C0255">
        <w:rPr>
          <w:rFonts w:ascii="Times New Roman" w:hAnsi="Times New Roman" w:cs="Times New Roman"/>
          <w:rPrChange w:id="90" w:author="Author">
            <w:rPr/>
          </w:rPrChange>
        </w:rPr>
        <w:fldChar w:fldCharType="begin"/>
      </w:r>
      <w:r w:rsidR="00DB4A62" w:rsidRPr="006C0255">
        <w:rPr>
          <w:rFonts w:ascii="Times New Roman" w:hAnsi="Times New Roman" w:cs="Times New Roman"/>
          <w:rPrChange w:id="91" w:author="Author">
            <w:rPr/>
          </w:rPrChange>
        </w:rPr>
        <w:instrText>HYPERLINK \l "ref-mccomb1994roaring" \h</w:instrText>
      </w:r>
      <w:r w:rsidR="00DB4A62" w:rsidRPr="006C0255">
        <w:rPr>
          <w:rFonts w:ascii="Times New Roman" w:hAnsi="Times New Roman" w:cs="Times New Roman"/>
        </w:rPr>
      </w:r>
      <w:r w:rsidR="00DB4A62" w:rsidRPr="006C0255">
        <w:rPr>
          <w:rFonts w:ascii="Times New Roman" w:hAnsi="Times New Roman" w:cs="Times New Roman"/>
          <w:rPrChange w:id="92" w:author="Author">
            <w:rPr/>
          </w:rPrChange>
        </w:rPr>
        <w:fldChar w:fldCharType="separate"/>
      </w:r>
      <w:r w:rsidR="00DB4A62" w:rsidRPr="004A5E88">
        <w:rPr>
          <w:rStyle w:val="Hyperlink"/>
          <w:rFonts w:ascii="Times New Roman" w:hAnsi="Times New Roman" w:cs="Times New Roman"/>
        </w:rPr>
        <w:t>McComb et al. 1994</w:t>
      </w:r>
      <w:r w:rsidR="00DB4A62" w:rsidRPr="006C0255">
        <w:rPr>
          <w:rFonts w:ascii="Times New Roman" w:hAnsi="Times New Roman" w:cs="Times New Roman"/>
          <w:rPrChange w:id="93" w:author="Author">
            <w:rPr/>
          </w:rPrChange>
        </w:rPr>
        <w:fldChar w:fldCharType="end"/>
      </w:r>
      <w:r w:rsidRPr="004A5E88">
        <w:rPr>
          <w:rFonts w:ascii="Times New Roman" w:hAnsi="Times New Roman" w:cs="Times New Roman"/>
        </w:rPr>
        <w:t>), male adult mealworms (</w:t>
      </w:r>
      <w:r w:rsidRPr="004A5E88">
        <w:rPr>
          <w:rFonts w:ascii="Times New Roman" w:hAnsi="Times New Roman" w:cs="Times New Roman"/>
          <w:i/>
          <w:iCs/>
        </w:rPr>
        <w:t>Tenebrio molitor</w:t>
      </w:r>
      <w:r w:rsidRPr="004A5E88">
        <w:rPr>
          <w:rFonts w:ascii="Times New Roman" w:hAnsi="Times New Roman" w:cs="Times New Roman"/>
        </w:rPr>
        <w:t>) select sites with scents of more females (</w:t>
      </w:r>
      <w:r w:rsidR="00DB4A62" w:rsidRPr="006C0255">
        <w:rPr>
          <w:rFonts w:ascii="Times New Roman" w:hAnsi="Times New Roman" w:cs="Times New Roman"/>
          <w:rPrChange w:id="94" w:author="Author">
            <w:rPr/>
          </w:rPrChange>
        </w:rPr>
        <w:fldChar w:fldCharType="begin"/>
      </w:r>
      <w:r w:rsidR="00DB4A62" w:rsidRPr="006C0255">
        <w:rPr>
          <w:rFonts w:ascii="Times New Roman" w:hAnsi="Times New Roman" w:cs="Times New Roman"/>
          <w:rPrChange w:id="95" w:author="Author">
            <w:rPr/>
          </w:rPrChange>
        </w:rPr>
        <w:instrText>HYPERLINK \l "ref-carazo2009quantity" \h</w:instrText>
      </w:r>
      <w:r w:rsidR="00DB4A62" w:rsidRPr="006C0255">
        <w:rPr>
          <w:rFonts w:ascii="Times New Roman" w:hAnsi="Times New Roman" w:cs="Times New Roman"/>
        </w:rPr>
      </w:r>
      <w:r w:rsidR="00DB4A62" w:rsidRPr="006C0255">
        <w:rPr>
          <w:rFonts w:ascii="Times New Roman" w:hAnsi="Times New Roman" w:cs="Times New Roman"/>
          <w:rPrChange w:id="96" w:author="Author">
            <w:rPr/>
          </w:rPrChange>
        </w:rPr>
        <w:fldChar w:fldCharType="separate"/>
      </w:r>
      <w:r w:rsidR="00DB4A62" w:rsidRPr="004A5E88">
        <w:rPr>
          <w:rStyle w:val="Hyperlink"/>
          <w:rFonts w:ascii="Times New Roman" w:hAnsi="Times New Roman" w:cs="Times New Roman"/>
        </w:rPr>
        <w:t>Carazo et al. 2009</w:t>
      </w:r>
      <w:r w:rsidR="00DB4A62" w:rsidRPr="006C0255">
        <w:rPr>
          <w:rFonts w:ascii="Times New Roman" w:hAnsi="Times New Roman" w:cs="Times New Roman"/>
          <w:rPrChange w:id="97" w:author="Author">
            <w:rPr/>
          </w:rPrChange>
        </w:rPr>
        <w:fldChar w:fldCharType="end"/>
      </w:r>
      <w:r w:rsidRPr="004A5E88">
        <w:rPr>
          <w:rFonts w:ascii="Times New Roman" w:hAnsi="Times New Roman" w:cs="Times New Roman"/>
        </w:rPr>
        <w:t>), and red-backed salamanders (</w:t>
      </w:r>
      <w:r w:rsidRPr="004A5E88">
        <w:rPr>
          <w:rFonts w:ascii="Times New Roman" w:hAnsi="Times New Roman" w:cs="Times New Roman"/>
          <w:i/>
          <w:iCs/>
        </w:rPr>
        <w:t>Plethodon cinereus</w:t>
      </w:r>
      <w:r w:rsidRPr="004A5E88">
        <w:rPr>
          <w:rFonts w:ascii="Times New Roman" w:hAnsi="Times New Roman" w:cs="Times New Roman"/>
        </w:rPr>
        <w:t>) prefer tubes containing larger numbers of prey (</w:t>
      </w:r>
      <w:r w:rsidR="00DB4A62" w:rsidRPr="006C0255">
        <w:rPr>
          <w:rFonts w:ascii="Times New Roman" w:hAnsi="Times New Roman" w:cs="Times New Roman"/>
          <w:rPrChange w:id="98" w:author="Author">
            <w:rPr/>
          </w:rPrChange>
        </w:rPr>
        <w:fldChar w:fldCharType="begin"/>
      </w:r>
      <w:r w:rsidR="00DB4A62" w:rsidRPr="006C0255">
        <w:rPr>
          <w:rFonts w:ascii="Times New Roman" w:hAnsi="Times New Roman" w:cs="Times New Roman"/>
          <w:rPrChange w:id="99" w:author="Author">
            <w:rPr/>
          </w:rPrChange>
        </w:rPr>
        <w:instrText>HYPERLINK \l "ref-uller2003salamanders" \h</w:instrText>
      </w:r>
      <w:r w:rsidR="00DB4A62" w:rsidRPr="006C0255">
        <w:rPr>
          <w:rFonts w:ascii="Times New Roman" w:hAnsi="Times New Roman" w:cs="Times New Roman"/>
        </w:rPr>
      </w:r>
      <w:r w:rsidR="00DB4A62" w:rsidRPr="006C0255">
        <w:rPr>
          <w:rFonts w:ascii="Times New Roman" w:hAnsi="Times New Roman" w:cs="Times New Roman"/>
          <w:rPrChange w:id="100" w:author="Author">
            <w:rPr/>
          </w:rPrChange>
        </w:rPr>
        <w:fldChar w:fldCharType="separate"/>
      </w:r>
      <w:r w:rsidR="00DB4A62" w:rsidRPr="004A5E88">
        <w:rPr>
          <w:rStyle w:val="Hyperlink"/>
          <w:rFonts w:ascii="Times New Roman" w:hAnsi="Times New Roman" w:cs="Times New Roman"/>
        </w:rPr>
        <w:t>Uller et al. 2003</w:t>
      </w:r>
      <w:r w:rsidR="00DB4A62" w:rsidRPr="006C0255">
        <w:rPr>
          <w:rFonts w:ascii="Times New Roman" w:hAnsi="Times New Roman" w:cs="Times New Roman"/>
          <w:rPrChange w:id="101" w:author="Author">
            <w:rPr/>
          </w:rPrChange>
        </w:rPr>
        <w:fldChar w:fldCharType="end"/>
      </w:r>
      <w:r w:rsidRPr="004A5E88">
        <w:rPr>
          <w:rFonts w:ascii="Times New Roman" w:hAnsi="Times New Roman" w:cs="Times New Roman"/>
        </w:rPr>
        <w:t xml:space="preserve">). Given the adaptive advantages of </w:t>
      </w:r>
      <w:del w:id="102" w:author="Author">
        <w:r w:rsidRPr="004A5E88" w:rsidDel="00DB308A">
          <w:rPr>
            <w:rFonts w:ascii="Times New Roman" w:hAnsi="Times New Roman" w:cs="Times New Roman"/>
          </w:rPr>
          <w:delText xml:space="preserve">numerical and </w:delText>
        </w:r>
      </w:del>
      <w:r w:rsidRPr="004A5E88">
        <w:rPr>
          <w:rFonts w:ascii="Times New Roman" w:hAnsi="Times New Roman" w:cs="Times New Roman"/>
        </w:rPr>
        <w:t>quantity discrimination, research has focused extensively on exploring the ability of different species to differentiate between quantities</w:t>
      </w:r>
      <w:del w:id="103" w:author="Author">
        <w:r w:rsidRPr="004A5E88" w:rsidDel="00DB308A">
          <w:rPr>
            <w:rFonts w:ascii="Times New Roman" w:hAnsi="Times New Roman" w:cs="Times New Roman"/>
          </w:rPr>
          <w:delText xml:space="preserve"> employing different contexts and paradigms</w:delText>
        </w:r>
      </w:del>
      <w:r w:rsidRPr="004A5E88">
        <w:rPr>
          <w:rFonts w:ascii="Times New Roman" w:hAnsi="Times New Roman" w:cs="Times New Roman"/>
        </w:rPr>
        <w:t>.</w:t>
      </w:r>
    </w:p>
    <w:p w14:paraId="4B37857D" w14:textId="0701269C" w:rsidR="006965C9" w:rsidRPr="004A5E88" w:rsidRDefault="003D4ACF" w:rsidP="004A5E88">
      <w:pPr>
        <w:pStyle w:val="BodyText"/>
        <w:spacing w:line="360" w:lineRule="auto"/>
        <w:rPr>
          <w:ins w:id="104" w:author="Author"/>
          <w:rFonts w:ascii="Times New Roman" w:hAnsi="Times New Roman" w:cs="Times New Roman"/>
          <w:color w:val="000000" w:themeColor="text1"/>
        </w:rPr>
      </w:pPr>
      <w:ins w:id="105" w:author="Author">
        <w:r w:rsidRPr="004A5E88">
          <w:rPr>
            <w:rFonts w:ascii="Times New Roman" w:hAnsi="Times New Roman" w:cs="Times New Roman"/>
            <w:color w:val="000000" w:themeColor="text1"/>
          </w:rPr>
          <w:t>The main two experimental approaches in the study of quantity discrimination are spontaneous choice tests and training procedures</w:t>
        </w:r>
        <w:r w:rsidR="006965C9" w:rsidRPr="004A5E88">
          <w:rPr>
            <w:rFonts w:ascii="Times New Roman" w:hAnsi="Times New Roman" w:cs="Times New Roman"/>
            <w:color w:val="000000" w:themeColor="text1"/>
          </w:rPr>
          <w:t xml:space="preserve"> (</w:t>
        </w:r>
        <w:r w:rsidR="006965C9" w:rsidRPr="006C0255">
          <w:rPr>
            <w:rFonts w:ascii="Times New Roman" w:hAnsi="Times New Roman" w:cs="Times New Roman"/>
            <w:rPrChange w:id="106" w:author="Author">
              <w:rPr/>
            </w:rPrChange>
          </w:rPr>
          <w:fldChar w:fldCharType="begin"/>
        </w:r>
        <w:r w:rsidR="006965C9" w:rsidRPr="006C0255">
          <w:rPr>
            <w:rFonts w:ascii="Times New Roman" w:hAnsi="Times New Roman" w:cs="Times New Roman"/>
            <w:rPrChange w:id="107" w:author="Author">
              <w:rPr/>
            </w:rPrChange>
          </w:rPr>
          <w:instrText>HYPERLINK \l "ref-agrillo2014spontaneous" \h</w:instrText>
        </w:r>
        <w:r w:rsidR="006965C9" w:rsidRPr="006C0255">
          <w:rPr>
            <w:rFonts w:ascii="Times New Roman" w:hAnsi="Times New Roman" w:cs="Times New Roman"/>
          </w:rPr>
        </w:r>
        <w:r w:rsidR="006965C9" w:rsidRPr="006C0255">
          <w:rPr>
            <w:rFonts w:ascii="Times New Roman" w:hAnsi="Times New Roman" w:cs="Times New Roman"/>
            <w:rPrChange w:id="108" w:author="Author">
              <w:rPr/>
            </w:rPrChange>
          </w:rPr>
          <w:fldChar w:fldCharType="separate"/>
        </w:r>
        <w:r w:rsidR="006965C9" w:rsidRPr="004A5E88">
          <w:rPr>
            <w:rStyle w:val="Hyperlink"/>
            <w:rFonts w:ascii="Times New Roman" w:hAnsi="Times New Roman" w:cs="Times New Roman"/>
            <w:color w:val="000000" w:themeColor="text1"/>
          </w:rPr>
          <w:t>Agrillo and Bisazza 2014</w:t>
        </w:r>
        <w:r w:rsidR="006965C9" w:rsidRPr="006C0255">
          <w:rPr>
            <w:rFonts w:ascii="Times New Roman" w:hAnsi="Times New Roman" w:cs="Times New Roman"/>
            <w:rPrChange w:id="109" w:author="Author">
              <w:rPr/>
            </w:rPrChange>
          </w:rPr>
          <w:fldChar w:fldCharType="end"/>
        </w:r>
        <w:r w:rsidR="006965C9" w:rsidRPr="004A5E88">
          <w:rPr>
            <w:rFonts w:ascii="Times New Roman" w:hAnsi="Times New Roman" w:cs="Times New Roman"/>
            <w:color w:val="000000" w:themeColor="text1"/>
          </w:rPr>
          <w:t>)</w:t>
        </w:r>
        <w:r w:rsidRPr="004A5E88">
          <w:rPr>
            <w:rFonts w:ascii="Times New Roman" w:hAnsi="Times New Roman" w:cs="Times New Roman"/>
            <w:color w:val="000000" w:themeColor="text1"/>
          </w:rPr>
          <w:t xml:space="preserve">. </w:t>
        </w:r>
        <w:r w:rsidR="00DB308A" w:rsidRPr="004A5E88">
          <w:rPr>
            <w:rFonts w:ascii="Times New Roman" w:hAnsi="Times New Roman" w:cs="Times New Roman"/>
            <w:color w:val="000000" w:themeColor="text1"/>
          </w:rPr>
          <w:t xml:space="preserve">Spontaneous choice tests ascertain if animals can distinguish between two groups of biologically relevant stimuli that differ quantitatively </w:t>
        </w:r>
        <w:r w:rsidRPr="004A5E88">
          <w:rPr>
            <w:rFonts w:ascii="Times New Roman" w:hAnsi="Times New Roman" w:cs="Times New Roman"/>
            <w:color w:val="000000" w:themeColor="text1"/>
          </w:rPr>
          <w:t xml:space="preserve">(number, size, volume, etc) (Agrillo and Bisazza </w:t>
        </w:r>
        <w:r w:rsidRPr="006C0255">
          <w:rPr>
            <w:rFonts w:ascii="Times New Roman" w:hAnsi="Times New Roman" w:cs="Times New Roman"/>
            <w:rPrChange w:id="110" w:author="Author">
              <w:rPr/>
            </w:rPrChange>
          </w:rPr>
          <w:fldChar w:fldCharType="begin"/>
        </w:r>
        <w:r w:rsidRPr="006C0255">
          <w:rPr>
            <w:rFonts w:ascii="Times New Roman" w:hAnsi="Times New Roman" w:cs="Times New Roman"/>
            <w:rPrChange w:id="111"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112" w:author="Author">
              <w:rPr/>
            </w:rPrChange>
          </w:rPr>
          <w:fldChar w:fldCharType="separate"/>
        </w:r>
        <w:r w:rsidRPr="004A5E88">
          <w:rPr>
            <w:rStyle w:val="Hyperlink"/>
            <w:rFonts w:ascii="Times New Roman" w:hAnsi="Times New Roman" w:cs="Times New Roman"/>
            <w:color w:val="000000" w:themeColor="text1"/>
          </w:rPr>
          <w:t>2014</w:t>
        </w:r>
        <w:r w:rsidRPr="006C0255">
          <w:rPr>
            <w:rFonts w:ascii="Times New Roman" w:hAnsi="Times New Roman" w:cs="Times New Roman"/>
            <w:rPrChange w:id="113" w:author="Author">
              <w:rPr/>
            </w:rPrChange>
          </w:rPr>
          <w:fldChar w:fldCharType="end"/>
        </w:r>
        <w:r w:rsidRPr="004A5E88">
          <w:rPr>
            <w:rFonts w:ascii="Times New Roman" w:hAnsi="Times New Roman" w:cs="Times New Roman"/>
            <w:color w:val="000000" w:themeColor="text1"/>
          </w:rPr>
          <w:t xml:space="preserve">; Cox and Montrose </w:t>
        </w:r>
        <w:r w:rsidRPr="006C0255">
          <w:rPr>
            <w:rFonts w:ascii="Times New Roman" w:hAnsi="Times New Roman" w:cs="Times New Roman"/>
            <w:rPrChange w:id="114" w:author="Author">
              <w:rPr/>
            </w:rPrChange>
          </w:rPr>
          <w:fldChar w:fldCharType="begin"/>
        </w:r>
        <w:r w:rsidRPr="006C0255">
          <w:rPr>
            <w:rFonts w:ascii="Times New Roman" w:hAnsi="Times New Roman" w:cs="Times New Roman"/>
            <w:rPrChange w:id="115" w:author="Author">
              <w:rPr/>
            </w:rPrChange>
          </w:rPr>
          <w:instrText>HYPERLINK \l "ref-cox2016quantity" \h</w:instrText>
        </w:r>
        <w:r w:rsidRPr="006C0255">
          <w:rPr>
            <w:rFonts w:ascii="Times New Roman" w:hAnsi="Times New Roman" w:cs="Times New Roman"/>
          </w:rPr>
        </w:r>
        <w:r w:rsidRPr="006C0255">
          <w:rPr>
            <w:rFonts w:ascii="Times New Roman" w:hAnsi="Times New Roman" w:cs="Times New Roman"/>
            <w:rPrChange w:id="116" w:author="Author">
              <w:rPr/>
            </w:rPrChange>
          </w:rPr>
          <w:fldChar w:fldCharType="separate"/>
        </w:r>
        <w:r w:rsidRPr="004A5E88">
          <w:rPr>
            <w:rStyle w:val="Hyperlink"/>
            <w:rFonts w:ascii="Times New Roman" w:hAnsi="Times New Roman" w:cs="Times New Roman"/>
            <w:color w:val="000000" w:themeColor="text1"/>
          </w:rPr>
          <w:t>2016</w:t>
        </w:r>
        <w:r w:rsidRPr="006C0255">
          <w:rPr>
            <w:rFonts w:ascii="Times New Roman" w:hAnsi="Times New Roman" w:cs="Times New Roman"/>
            <w:rPrChange w:id="117" w:author="Author">
              <w:rPr/>
            </w:rPrChange>
          </w:rPr>
          <w:fldChar w:fldCharType="end"/>
        </w:r>
        <w:r w:rsidRPr="004A5E88">
          <w:rPr>
            <w:rFonts w:ascii="Times New Roman" w:hAnsi="Times New Roman" w:cs="Times New Roman"/>
            <w:color w:val="000000" w:themeColor="text1"/>
          </w:rPr>
          <w:t xml:space="preserve">). </w:t>
        </w:r>
        <w:r w:rsidR="0091109A">
          <w:rPr>
            <w:rFonts w:ascii="Times New Roman" w:hAnsi="Times New Roman" w:cs="Times New Roman"/>
            <w:color w:val="000000" w:themeColor="text1"/>
          </w:rPr>
          <w:t>E</w:t>
        </w:r>
        <w:r w:rsidR="00DB308A" w:rsidRPr="004A5E88">
          <w:rPr>
            <w:rFonts w:ascii="Times New Roman" w:hAnsi="Times New Roman" w:cs="Times New Roman"/>
            <w:color w:val="000000" w:themeColor="text1"/>
          </w:rPr>
          <w:t>xperiments employ</w:t>
        </w:r>
        <w:r w:rsidR="0091109A">
          <w:rPr>
            <w:rFonts w:ascii="Times New Roman" w:hAnsi="Times New Roman" w:cs="Times New Roman"/>
            <w:color w:val="000000" w:themeColor="text1"/>
          </w:rPr>
          <w:t>ing</w:t>
        </w:r>
        <w:r w:rsidR="00DB308A" w:rsidRPr="004A5E88">
          <w:rPr>
            <w:rFonts w:ascii="Times New Roman" w:hAnsi="Times New Roman" w:cs="Times New Roman"/>
            <w:color w:val="000000" w:themeColor="text1"/>
          </w:rPr>
          <w:t xml:space="preserve"> training procedures evaluate an animal’s ability to learn a numerical rule to receive a reward </w:t>
        </w:r>
        <w:r w:rsidRPr="004A5E88">
          <w:rPr>
            <w:rFonts w:ascii="Times New Roman" w:hAnsi="Times New Roman" w:cs="Times New Roman"/>
            <w:color w:val="000000" w:themeColor="text1"/>
          </w:rPr>
          <w:t>(</w:t>
        </w:r>
        <w:r w:rsidRPr="006C0255">
          <w:rPr>
            <w:rFonts w:ascii="Times New Roman" w:hAnsi="Times New Roman" w:cs="Times New Roman"/>
            <w:rPrChange w:id="118" w:author="Author">
              <w:rPr/>
            </w:rPrChange>
          </w:rPr>
          <w:fldChar w:fldCharType="begin"/>
        </w:r>
        <w:r w:rsidRPr="006C0255">
          <w:rPr>
            <w:rFonts w:ascii="Times New Roman" w:hAnsi="Times New Roman" w:cs="Times New Roman"/>
            <w:rPrChange w:id="119"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120" w:author="Author">
              <w:rPr/>
            </w:rPrChange>
          </w:rPr>
          <w:fldChar w:fldCharType="separate"/>
        </w:r>
        <w:r w:rsidRPr="004A5E88">
          <w:rPr>
            <w:rStyle w:val="Hyperlink"/>
            <w:rFonts w:ascii="Times New Roman" w:hAnsi="Times New Roman" w:cs="Times New Roman"/>
            <w:color w:val="000000" w:themeColor="text1"/>
          </w:rPr>
          <w:t>Agrillo and Bisazza 2014</w:t>
        </w:r>
        <w:r w:rsidRPr="006C0255">
          <w:rPr>
            <w:rFonts w:ascii="Times New Roman" w:hAnsi="Times New Roman" w:cs="Times New Roman"/>
            <w:rPrChange w:id="121"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122" w:author="Author">
              <w:rPr/>
            </w:rPrChange>
          </w:rPr>
          <w:fldChar w:fldCharType="begin"/>
        </w:r>
        <w:r w:rsidRPr="006C0255">
          <w:rPr>
            <w:rFonts w:ascii="Times New Roman" w:hAnsi="Times New Roman" w:cs="Times New Roman"/>
            <w:rPrChange w:id="123" w:author="Author">
              <w:rPr/>
            </w:rPrChange>
          </w:rPr>
          <w:instrText>HYPERLINK \l "ref-miletto2018quantity" \h</w:instrText>
        </w:r>
        <w:r w:rsidRPr="006C0255">
          <w:rPr>
            <w:rFonts w:ascii="Times New Roman" w:hAnsi="Times New Roman" w:cs="Times New Roman"/>
          </w:rPr>
        </w:r>
        <w:r w:rsidRPr="006C0255">
          <w:rPr>
            <w:rFonts w:ascii="Times New Roman" w:hAnsi="Times New Roman" w:cs="Times New Roman"/>
            <w:rPrChange w:id="124" w:author="Author">
              <w:rPr/>
            </w:rPrChange>
          </w:rPr>
          <w:fldChar w:fldCharType="separate"/>
        </w:r>
        <w:r w:rsidRPr="004A5E88">
          <w:rPr>
            <w:rStyle w:val="Hyperlink"/>
            <w:rFonts w:ascii="Times New Roman" w:hAnsi="Times New Roman" w:cs="Times New Roman"/>
            <w:color w:val="000000" w:themeColor="text1"/>
          </w:rPr>
          <w:t>Miletto Petrazzini et al. 2018</w:t>
        </w:r>
        <w:r w:rsidRPr="006C0255">
          <w:rPr>
            <w:rFonts w:ascii="Times New Roman" w:hAnsi="Times New Roman" w:cs="Times New Roman"/>
            <w:rPrChange w:id="125" w:author="Author">
              <w:rPr/>
            </w:rPrChange>
          </w:rPr>
          <w:fldChar w:fldCharType="end"/>
        </w:r>
        <w:r w:rsidRPr="004A5E88">
          <w:rPr>
            <w:rFonts w:ascii="Times New Roman" w:hAnsi="Times New Roman" w:cs="Times New Roman"/>
            <w:color w:val="000000" w:themeColor="text1"/>
          </w:rPr>
          <w:t>). Both methods are believed to be complementary to each other</w:t>
        </w:r>
        <w:r w:rsidR="0091109A">
          <w:rPr>
            <w:rFonts w:ascii="Times New Roman" w:hAnsi="Times New Roman" w:cs="Times New Roman"/>
            <w:color w:val="000000" w:themeColor="text1"/>
          </w:rPr>
          <w:t xml:space="preserve"> and</w:t>
        </w:r>
        <w:r w:rsidRPr="004A5E88">
          <w:rPr>
            <w:rFonts w:ascii="Times New Roman" w:hAnsi="Times New Roman" w:cs="Times New Roman"/>
            <w:color w:val="000000" w:themeColor="text1"/>
          </w:rPr>
          <w:t xml:space="preserve"> can provide different results even in the same species </w:t>
        </w:r>
        <w:r w:rsidR="007D7791" w:rsidRPr="004A5E88">
          <w:rPr>
            <w:rFonts w:ascii="Times New Roman" w:hAnsi="Times New Roman" w:cs="Times New Roman"/>
            <w:color w:val="000000" w:themeColor="text1"/>
          </w:rPr>
          <w:t>(</w:t>
        </w:r>
        <w:r w:rsidRPr="004A5E88">
          <w:rPr>
            <w:rFonts w:ascii="Times New Roman" w:hAnsi="Times New Roman" w:cs="Times New Roman"/>
            <w:color w:val="000000" w:themeColor="text1"/>
          </w:rPr>
          <w:t xml:space="preserve">Miletto Petrazzini et al. </w:t>
        </w:r>
        <w:r w:rsidR="007D7791" w:rsidRPr="004A5E88">
          <w:rPr>
            <w:rFonts w:ascii="Times New Roman" w:hAnsi="Times New Roman" w:cs="Times New Roman"/>
            <w:color w:val="000000" w:themeColor="text1"/>
          </w:rPr>
          <w:t xml:space="preserve">2017; </w:t>
        </w:r>
        <w:r w:rsidRPr="006C0255">
          <w:rPr>
            <w:rFonts w:ascii="Times New Roman" w:hAnsi="Times New Roman" w:cs="Times New Roman"/>
            <w:rPrChange w:id="126" w:author="Author">
              <w:rPr/>
            </w:rPrChange>
          </w:rPr>
          <w:fldChar w:fldCharType="begin"/>
        </w:r>
        <w:r w:rsidRPr="006C0255">
          <w:rPr>
            <w:rFonts w:ascii="Times New Roman" w:hAnsi="Times New Roman" w:cs="Times New Roman"/>
            <w:rPrChange w:id="127" w:author="Author">
              <w:rPr/>
            </w:rPrChange>
          </w:rPr>
          <w:instrText>HYPERLINK \l "ref-miletto2018quantity" \h</w:instrText>
        </w:r>
        <w:r w:rsidRPr="006C0255">
          <w:rPr>
            <w:rFonts w:ascii="Times New Roman" w:hAnsi="Times New Roman" w:cs="Times New Roman"/>
          </w:rPr>
        </w:r>
        <w:r w:rsidRPr="006C0255">
          <w:rPr>
            <w:rFonts w:ascii="Times New Roman" w:hAnsi="Times New Roman" w:cs="Times New Roman"/>
            <w:rPrChange w:id="128" w:author="Author">
              <w:rPr/>
            </w:rPrChange>
          </w:rPr>
          <w:fldChar w:fldCharType="separate"/>
        </w:r>
        <w:r w:rsidRPr="004A5E88">
          <w:rPr>
            <w:rStyle w:val="Hyperlink"/>
            <w:rFonts w:ascii="Times New Roman" w:hAnsi="Times New Roman" w:cs="Times New Roman"/>
            <w:color w:val="000000" w:themeColor="text1"/>
          </w:rPr>
          <w:t>2018</w:t>
        </w:r>
        <w:r w:rsidRPr="006C0255">
          <w:rPr>
            <w:rFonts w:ascii="Times New Roman" w:hAnsi="Times New Roman" w:cs="Times New Roman"/>
            <w:rPrChange w:id="129" w:author="Author">
              <w:rPr/>
            </w:rPrChange>
          </w:rPr>
          <w:fldChar w:fldCharType="end"/>
        </w:r>
        <w:r w:rsidRPr="004A5E88">
          <w:rPr>
            <w:rFonts w:ascii="Times New Roman" w:hAnsi="Times New Roman" w:cs="Times New Roman"/>
            <w:color w:val="000000" w:themeColor="text1"/>
          </w:rPr>
          <w:t xml:space="preserve">). </w:t>
        </w:r>
      </w:ins>
    </w:p>
    <w:p w14:paraId="212DC0A4" w14:textId="2CE18331" w:rsidR="006965C9" w:rsidRPr="004A5E88" w:rsidRDefault="006965C9" w:rsidP="004A5E88">
      <w:pPr>
        <w:pStyle w:val="BodyText"/>
        <w:spacing w:line="360" w:lineRule="auto"/>
        <w:rPr>
          <w:ins w:id="130" w:author="Author"/>
          <w:rFonts w:ascii="Times New Roman" w:hAnsi="Times New Roman" w:cs="Times New Roman"/>
          <w:color w:val="000000" w:themeColor="text1"/>
        </w:rPr>
      </w:pPr>
      <w:ins w:id="131" w:author="Author">
        <w:r w:rsidRPr="004A5E88">
          <w:rPr>
            <w:rFonts w:ascii="Times New Roman" w:hAnsi="Times New Roman" w:cs="Times New Roman"/>
            <w:color w:val="000000" w:themeColor="text1"/>
          </w:rPr>
          <w:t>Numerous reasons exist for why methods can lead to different results. First,</w:t>
        </w:r>
        <w:r w:rsidR="003D4ACF" w:rsidRPr="004A5E88">
          <w:rPr>
            <w:rFonts w:ascii="Times New Roman" w:hAnsi="Times New Roman" w:cs="Times New Roman"/>
            <w:color w:val="000000" w:themeColor="text1"/>
          </w:rPr>
          <w:t xml:space="preserve"> spontaneous choice tests assume that one of the options presented is more </w:t>
        </w:r>
        <w:r w:rsidR="0091109A">
          <w:rPr>
            <w:rFonts w:ascii="Times New Roman" w:hAnsi="Times New Roman" w:cs="Times New Roman"/>
            <w:color w:val="000000" w:themeColor="text1"/>
          </w:rPr>
          <w:t>suitable</w:t>
        </w:r>
        <w:r w:rsidR="003D4ACF" w:rsidRPr="004A5E88">
          <w:rPr>
            <w:rFonts w:ascii="Times New Roman" w:hAnsi="Times New Roman" w:cs="Times New Roman"/>
            <w:color w:val="000000" w:themeColor="text1"/>
          </w:rPr>
          <w:t xml:space="preserve"> than the other </w:t>
        </w:r>
        <w:r w:rsidR="00323E98" w:rsidRPr="004A5E88">
          <w:rPr>
            <w:rFonts w:ascii="Times New Roman" w:hAnsi="Times New Roman" w:cs="Times New Roman"/>
            <w:color w:val="000000" w:themeColor="text1"/>
          </w:rPr>
          <w:t xml:space="preserve">(e.g. the group with more conspecifics or the larger amount of food) </w:t>
        </w:r>
        <w:r w:rsidR="003D4ACF" w:rsidRPr="004A5E88">
          <w:rPr>
            <w:rFonts w:ascii="Times New Roman" w:hAnsi="Times New Roman" w:cs="Times New Roman"/>
            <w:color w:val="000000" w:themeColor="text1"/>
          </w:rPr>
          <w:t xml:space="preserve">when this may not always be the case. For example, choosing groups of conspecifics with </w:t>
        </w:r>
        <w:r w:rsidR="0091109A">
          <w:rPr>
            <w:rFonts w:ascii="Times New Roman" w:hAnsi="Times New Roman" w:cs="Times New Roman"/>
            <w:color w:val="000000" w:themeColor="text1"/>
          </w:rPr>
          <w:t>fewer</w:t>
        </w:r>
        <w:r w:rsidR="003D4ACF" w:rsidRPr="004A5E88">
          <w:rPr>
            <w:rFonts w:ascii="Times New Roman" w:hAnsi="Times New Roman" w:cs="Times New Roman"/>
            <w:color w:val="000000" w:themeColor="text1"/>
          </w:rPr>
          <w:t xml:space="preserve"> individuals could be advantageous when food is scarce but disadvantageous when predators are abundant (</w:t>
        </w:r>
        <w:r w:rsidR="003D4ACF" w:rsidRPr="006C0255">
          <w:rPr>
            <w:rFonts w:ascii="Times New Roman" w:hAnsi="Times New Roman" w:cs="Times New Roman"/>
            <w:rPrChange w:id="132" w:author="Author">
              <w:rPr/>
            </w:rPrChange>
          </w:rPr>
          <w:fldChar w:fldCharType="begin"/>
        </w:r>
        <w:r w:rsidR="003D4ACF" w:rsidRPr="006C0255">
          <w:rPr>
            <w:rFonts w:ascii="Times New Roman" w:hAnsi="Times New Roman" w:cs="Times New Roman"/>
            <w:rPrChange w:id="133" w:author="Author">
              <w:rPr/>
            </w:rPrChange>
          </w:rPr>
          <w:instrText>HYPERLINK \l "ref-yee2013costs" \h</w:instrText>
        </w:r>
        <w:r w:rsidR="003D4ACF" w:rsidRPr="006C0255">
          <w:rPr>
            <w:rFonts w:ascii="Times New Roman" w:hAnsi="Times New Roman" w:cs="Times New Roman"/>
          </w:rPr>
        </w:r>
        <w:r w:rsidR="003D4ACF" w:rsidRPr="006C0255">
          <w:rPr>
            <w:rFonts w:ascii="Times New Roman" w:hAnsi="Times New Roman" w:cs="Times New Roman"/>
            <w:rPrChange w:id="134" w:author="Author">
              <w:rPr/>
            </w:rPrChange>
          </w:rPr>
          <w:fldChar w:fldCharType="separate"/>
        </w:r>
        <w:r w:rsidR="003D4ACF" w:rsidRPr="004A5E88">
          <w:rPr>
            <w:rStyle w:val="Hyperlink"/>
            <w:rFonts w:ascii="Times New Roman" w:hAnsi="Times New Roman" w:cs="Times New Roman"/>
            <w:color w:val="000000" w:themeColor="text1"/>
          </w:rPr>
          <w:t>Yee et al. 2013</w:t>
        </w:r>
        <w:r w:rsidR="003D4ACF" w:rsidRPr="006C0255">
          <w:rPr>
            <w:rFonts w:ascii="Times New Roman" w:hAnsi="Times New Roman" w:cs="Times New Roman"/>
            <w:rPrChange w:id="135" w:author="Author">
              <w:rPr/>
            </w:rPrChange>
          </w:rPr>
          <w:fldChar w:fldCharType="end"/>
        </w:r>
        <w:r w:rsidR="003D4ACF" w:rsidRPr="004A5E88">
          <w:rPr>
            <w:rFonts w:ascii="Times New Roman" w:hAnsi="Times New Roman" w:cs="Times New Roman"/>
            <w:color w:val="000000" w:themeColor="text1"/>
          </w:rPr>
          <w:t xml:space="preserve">). As such, context and motivation can be </w:t>
        </w:r>
        <w:r w:rsidR="00DF1AC9">
          <w:rPr>
            <w:rFonts w:ascii="Times New Roman" w:hAnsi="Times New Roman" w:cs="Times New Roman"/>
            <w:color w:val="000000" w:themeColor="text1"/>
          </w:rPr>
          <w:t>essential</w:t>
        </w:r>
        <w:r w:rsidR="003D4ACF" w:rsidRPr="004A5E88">
          <w:rPr>
            <w:rFonts w:ascii="Times New Roman" w:hAnsi="Times New Roman" w:cs="Times New Roman"/>
            <w:color w:val="000000" w:themeColor="text1"/>
          </w:rPr>
          <w:t xml:space="preserve"> drivers of decision-making that can change the way </w:t>
        </w:r>
        <w:r w:rsidRPr="004A5E88">
          <w:rPr>
            <w:rFonts w:ascii="Times New Roman" w:hAnsi="Times New Roman" w:cs="Times New Roman"/>
            <w:color w:val="000000" w:themeColor="text1"/>
          </w:rPr>
          <w:lastRenderedPageBreak/>
          <w:t>animals</w:t>
        </w:r>
        <w:r w:rsidR="003D4ACF" w:rsidRPr="004A5E88">
          <w:rPr>
            <w:rFonts w:ascii="Times New Roman" w:hAnsi="Times New Roman" w:cs="Times New Roman"/>
            <w:color w:val="000000" w:themeColor="text1"/>
          </w:rPr>
          <w:t xml:space="preserve"> discriminate between quantities (</w:t>
        </w:r>
        <w:r w:rsidR="003D4ACF" w:rsidRPr="006C0255">
          <w:rPr>
            <w:rFonts w:ascii="Times New Roman" w:hAnsi="Times New Roman" w:cs="Times New Roman"/>
            <w:rPrChange w:id="136" w:author="Author">
              <w:rPr/>
            </w:rPrChange>
          </w:rPr>
          <w:fldChar w:fldCharType="begin"/>
        </w:r>
        <w:r w:rsidR="003D4ACF" w:rsidRPr="006C0255">
          <w:rPr>
            <w:rFonts w:ascii="Times New Roman" w:hAnsi="Times New Roman" w:cs="Times New Roman"/>
            <w:rPrChange w:id="137" w:author="Author">
              <w:rPr/>
            </w:rPrChange>
          </w:rPr>
          <w:instrText>HYPERLINK \l "ref-agrillo2014spontaneous" \h</w:instrText>
        </w:r>
        <w:r w:rsidR="003D4ACF" w:rsidRPr="006C0255">
          <w:rPr>
            <w:rFonts w:ascii="Times New Roman" w:hAnsi="Times New Roman" w:cs="Times New Roman"/>
          </w:rPr>
        </w:r>
        <w:r w:rsidR="003D4ACF" w:rsidRPr="006C0255">
          <w:rPr>
            <w:rFonts w:ascii="Times New Roman" w:hAnsi="Times New Roman" w:cs="Times New Roman"/>
            <w:rPrChange w:id="138" w:author="Author">
              <w:rPr/>
            </w:rPrChange>
          </w:rPr>
          <w:fldChar w:fldCharType="separate"/>
        </w:r>
        <w:r w:rsidR="003D4ACF" w:rsidRPr="004A5E88">
          <w:rPr>
            <w:rStyle w:val="Hyperlink"/>
            <w:rFonts w:ascii="Times New Roman" w:hAnsi="Times New Roman" w:cs="Times New Roman"/>
            <w:color w:val="000000" w:themeColor="text1"/>
          </w:rPr>
          <w:t>Agrillo and Bisazza 2014</w:t>
        </w:r>
        <w:r w:rsidR="003D4ACF" w:rsidRPr="006C0255">
          <w:rPr>
            <w:rFonts w:ascii="Times New Roman" w:hAnsi="Times New Roman" w:cs="Times New Roman"/>
            <w:rPrChange w:id="139" w:author="Author">
              <w:rPr/>
            </w:rPrChange>
          </w:rPr>
          <w:fldChar w:fldCharType="end"/>
        </w:r>
        <w:r w:rsidR="003D4ACF" w:rsidRPr="004A5E88">
          <w:rPr>
            <w:rFonts w:ascii="Times New Roman" w:hAnsi="Times New Roman" w:cs="Times New Roman"/>
            <w:color w:val="000000" w:themeColor="text1"/>
          </w:rPr>
          <w:t>).</w:t>
        </w:r>
        <w:r w:rsidRPr="004A5E88">
          <w:rPr>
            <w:rFonts w:ascii="Times New Roman" w:hAnsi="Times New Roman" w:cs="Times New Roman"/>
            <w:color w:val="000000" w:themeColor="text1"/>
          </w:rPr>
          <w:t xml:space="preserve"> Second, </w:t>
        </w:r>
        <w:r w:rsidR="003D4ACF" w:rsidRPr="004A5E88">
          <w:rPr>
            <w:rFonts w:ascii="Times New Roman" w:hAnsi="Times New Roman" w:cs="Times New Roman"/>
            <w:color w:val="000000" w:themeColor="text1"/>
          </w:rPr>
          <w:t>each method may engage distinct cognitive mechanisms when processing numerical information (</w:t>
        </w:r>
        <w:r w:rsidR="003D4ACF" w:rsidRPr="006C0255">
          <w:rPr>
            <w:rFonts w:ascii="Times New Roman" w:hAnsi="Times New Roman" w:cs="Times New Roman"/>
            <w:rPrChange w:id="140" w:author="Author">
              <w:rPr/>
            </w:rPrChange>
          </w:rPr>
          <w:fldChar w:fldCharType="begin"/>
        </w:r>
        <w:r w:rsidR="003D4ACF" w:rsidRPr="006C0255">
          <w:rPr>
            <w:rFonts w:ascii="Times New Roman" w:hAnsi="Times New Roman" w:cs="Times New Roman"/>
            <w:rPrChange w:id="141" w:author="Author">
              <w:rPr/>
            </w:rPrChange>
          </w:rPr>
          <w:instrText>HYPERLINK \l "ref-agrillo2014spontaneous" \h</w:instrText>
        </w:r>
        <w:r w:rsidR="003D4ACF" w:rsidRPr="006C0255">
          <w:rPr>
            <w:rFonts w:ascii="Times New Roman" w:hAnsi="Times New Roman" w:cs="Times New Roman"/>
          </w:rPr>
        </w:r>
        <w:r w:rsidR="003D4ACF" w:rsidRPr="006C0255">
          <w:rPr>
            <w:rFonts w:ascii="Times New Roman" w:hAnsi="Times New Roman" w:cs="Times New Roman"/>
            <w:rPrChange w:id="142" w:author="Author">
              <w:rPr/>
            </w:rPrChange>
          </w:rPr>
          <w:fldChar w:fldCharType="separate"/>
        </w:r>
        <w:r w:rsidR="003D4ACF" w:rsidRPr="004A5E88">
          <w:rPr>
            <w:rStyle w:val="Hyperlink"/>
            <w:rFonts w:ascii="Times New Roman" w:hAnsi="Times New Roman" w:cs="Times New Roman"/>
            <w:color w:val="000000" w:themeColor="text1"/>
          </w:rPr>
          <w:t>Agrillo and Bisazza 2014</w:t>
        </w:r>
        <w:r w:rsidR="003D4ACF" w:rsidRPr="006C0255">
          <w:rPr>
            <w:rFonts w:ascii="Times New Roman" w:hAnsi="Times New Roman" w:cs="Times New Roman"/>
            <w:rPrChange w:id="143" w:author="Author">
              <w:rPr/>
            </w:rPrChange>
          </w:rPr>
          <w:fldChar w:fldCharType="end"/>
        </w:r>
        <w:r w:rsidR="003D4ACF" w:rsidRPr="004A5E88">
          <w:rPr>
            <w:rFonts w:ascii="Times New Roman" w:hAnsi="Times New Roman" w:cs="Times New Roman"/>
            <w:color w:val="000000" w:themeColor="text1"/>
          </w:rPr>
          <w:t xml:space="preserve">). </w:t>
        </w:r>
        <w:r w:rsidR="00323E98" w:rsidRPr="004A5E88">
          <w:rPr>
            <w:rFonts w:ascii="Times New Roman" w:hAnsi="Times New Roman" w:cs="Times New Roman"/>
            <w:color w:val="000000" w:themeColor="text1"/>
          </w:rPr>
          <w:t>Different procedures may shape how animals discriminate between quantities, making them more responsive towards certain quantity traits over others. Some tasks may encourage a focus on approximate magnitudes, while others may promote attention to individual items (</w:t>
        </w:r>
        <w:r w:rsidR="00323E98" w:rsidRPr="006C0255">
          <w:rPr>
            <w:rFonts w:ascii="Times New Roman" w:hAnsi="Times New Roman" w:cs="Times New Roman"/>
            <w:rPrChange w:id="144" w:author="Author">
              <w:rPr/>
            </w:rPrChange>
          </w:rPr>
          <w:fldChar w:fldCharType="begin"/>
        </w:r>
        <w:r w:rsidR="00323E98" w:rsidRPr="006C0255">
          <w:rPr>
            <w:rFonts w:ascii="Times New Roman" w:hAnsi="Times New Roman" w:cs="Times New Roman"/>
            <w:rPrChange w:id="145" w:author="Author">
              <w:rPr/>
            </w:rPrChange>
          </w:rPr>
          <w:instrText>HYPERLINK \l "ref-agrillo2014spontaneous" \h</w:instrText>
        </w:r>
        <w:r w:rsidR="00323E98" w:rsidRPr="006C0255">
          <w:rPr>
            <w:rFonts w:ascii="Times New Roman" w:hAnsi="Times New Roman" w:cs="Times New Roman"/>
          </w:rPr>
        </w:r>
        <w:r w:rsidR="00323E98" w:rsidRPr="006C0255">
          <w:rPr>
            <w:rFonts w:ascii="Times New Roman" w:hAnsi="Times New Roman" w:cs="Times New Roman"/>
            <w:rPrChange w:id="146" w:author="Author">
              <w:rPr/>
            </w:rPrChange>
          </w:rPr>
          <w:fldChar w:fldCharType="separate"/>
        </w:r>
        <w:r w:rsidR="00323E98" w:rsidRPr="004A5E88">
          <w:rPr>
            <w:rStyle w:val="Hyperlink"/>
            <w:rFonts w:ascii="Times New Roman" w:hAnsi="Times New Roman" w:cs="Times New Roman"/>
            <w:color w:val="000000" w:themeColor="text1"/>
          </w:rPr>
          <w:t>Agrillo and Bisazza 2014</w:t>
        </w:r>
        <w:r w:rsidR="00323E98" w:rsidRPr="006C0255">
          <w:rPr>
            <w:rFonts w:ascii="Times New Roman" w:hAnsi="Times New Roman" w:cs="Times New Roman"/>
            <w:rPrChange w:id="147" w:author="Author">
              <w:rPr/>
            </w:rPrChange>
          </w:rPr>
          <w:fldChar w:fldCharType="end"/>
        </w:r>
        <w:r w:rsidR="00323E98" w:rsidRPr="004A5E88">
          <w:rPr>
            <w:rFonts w:ascii="Times New Roman" w:hAnsi="Times New Roman" w:cs="Times New Roman"/>
            <w:color w:val="000000" w:themeColor="text1"/>
          </w:rPr>
          <w:t>).</w:t>
        </w:r>
      </w:ins>
    </w:p>
    <w:p w14:paraId="749BFAC6" w14:textId="4AAABA0C" w:rsidR="003D4ACF" w:rsidRPr="004A5E88" w:rsidRDefault="003D4ACF" w:rsidP="004A5E88">
      <w:pPr>
        <w:pStyle w:val="BodyText"/>
        <w:spacing w:line="360" w:lineRule="auto"/>
        <w:rPr>
          <w:ins w:id="148" w:author="Author"/>
          <w:rFonts w:ascii="Times New Roman" w:hAnsi="Times New Roman" w:cs="Times New Roman"/>
          <w:color w:val="000000" w:themeColor="text1"/>
        </w:rPr>
      </w:pPr>
      <w:ins w:id="149" w:author="Author">
        <w:r w:rsidRPr="004A5E88">
          <w:rPr>
            <w:rFonts w:ascii="Times New Roman" w:hAnsi="Times New Roman" w:cs="Times New Roman"/>
            <w:color w:val="000000" w:themeColor="text1"/>
          </w:rPr>
          <w:t xml:space="preserve">In this regard, </w:t>
        </w:r>
        <w:r w:rsidR="00DF1AC9">
          <w:rPr>
            <w:rFonts w:ascii="Times New Roman" w:hAnsi="Times New Roman" w:cs="Times New Roman"/>
            <w:color w:val="000000" w:themeColor="text1"/>
          </w:rPr>
          <w:t>researchers propose</w:t>
        </w:r>
        <w:r w:rsidRPr="004A5E88">
          <w:rPr>
            <w:rFonts w:ascii="Times New Roman" w:hAnsi="Times New Roman" w:cs="Times New Roman"/>
            <w:color w:val="000000" w:themeColor="text1"/>
          </w:rPr>
          <w:t xml:space="preserve"> that two core systems underlie numerical cognition: the approximate number system (ANS) and the object file system (OFS) (</w:t>
        </w:r>
        <w:r w:rsidRPr="006C0255">
          <w:rPr>
            <w:rFonts w:ascii="Times New Roman" w:hAnsi="Times New Roman" w:cs="Times New Roman"/>
            <w:rPrChange w:id="150" w:author="Author">
              <w:rPr/>
            </w:rPrChange>
          </w:rPr>
          <w:fldChar w:fldCharType="begin"/>
        </w:r>
        <w:r w:rsidRPr="006C0255">
          <w:rPr>
            <w:rFonts w:ascii="Times New Roman" w:hAnsi="Times New Roman" w:cs="Times New Roman"/>
            <w:rPrChange w:id="151" w:author="Author">
              <w:rPr/>
            </w:rPrChange>
          </w:rPr>
          <w:instrText>HYPERLINK \l "ref-hyde2011two" \h</w:instrText>
        </w:r>
        <w:r w:rsidRPr="006C0255">
          <w:rPr>
            <w:rFonts w:ascii="Times New Roman" w:hAnsi="Times New Roman" w:cs="Times New Roman"/>
          </w:rPr>
        </w:r>
        <w:r w:rsidRPr="006C0255">
          <w:rPr>
            <w:rFonts w:ascii="Times New Roman" w:hAnsi="Times New Roman" w:cs="Times New Roman"/>
            <w:rPrChange w:id="152" w:author="Author">
              <w:rPr/>
            </w:rPrChange>
          </w:rPr>
          <w:fldChar w:fldCharType="separate"/>
        </w:r>
        <w:r w:rsidRPr="004A5E88">
          <w:rPr>
            <w:rStyle w:val="Hyperlink"/>
            <w:rFonts w:ascii="Times New Roman" w:hAnsi="Times New Roman" w:cs="Times New Roman"/>
            <w:color w:val="000000" w:themeColor="text1"/>
          </w:rPr>
          <w:t>Hyde 2011</w:t>
        </w:r>
        <w:r w:rsidRPr="006C0255">
          <w:rPr>
            <w:rFonts w:ascii="Times New Roman" w:hAnsi="Times New Roman" w:cs="Times New Roman"/>
            <w:rPrChange w:id="153" w:author="Author">
              <w:rPr/>
            </w:rPrChange>
          </w:rPr>
          <w:fldChar w:fldCharType="end"/>
        </w:r>
        <w:r w:rsidRPr="004A5E88">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rsidRPr="006C0255">
          <w:rPr>
            <w:rFonts w:ascii="Times New Roman" w:hAnsi="Times New Roman" w:cs="Times New Roman"/>
            <w:rPrChange w:id="154" w:author="Author">
              <w:rPr/>
            </w:rPrChange>
          </w:rPr>
          <w:fldChar w:fldCharType="begin"/>
        </w:r>
        <w:r w:rsidRPr="006C0255">
          <w:rPr>
            <w:rFonts w:ascii="Times New Roman" w:hAnsi="Times New Roman" w:cs="Times New Roman"/>
            <w:rPrChange w:id="155" w:author="Author">
              <w:rPr/>
            </w:rPrChange>
          </w:rPr>
          <w:instrText>HYPERLINK \l "ref-hyde2011two" \h</w:instrText>
        </w:r>
        <w:r w:rsidRPr="006C0255">
          <w:rPr>
            <w:rFonts w:ascii="Times New Roman" w:hAnsi="Times New Roman" w:cs="Times New Roman"/>
          </w:rPr>
        </w:r>
        <w:r w:rsidRPr="006C0255">
          <w:rPr>
            <w:rFonts w:ascii="Times New Roman" w:hAnsi="Times New Roman" w:cs="Times New Roman"/>
            <w:rPrChange w:id="156" w:author="Author">
              <w:rPr/>
            </w:rPrChange>
          </w:rPr>
          <w:fldChar w:fldCharType="separate"/>
        </w:r>
        <w:r w:rsidRPr="004A5E88">
          <w:rPr>
            <w:rStyle w:val="Hyperlink"/>
            <w:rFonts w:ascii="Times New Roman" w:hAnsi="Times New Roman" w:cs="Times New Roman"/>
            <w:color w:val="000000" w:themeColor="text1"/>
          </w:rPr>
          <w:t>Hyde 2011</w:t>
        </w:r>
        <w:r w:rsidRPr="006C0255">
          <w:rPr>
            <w:rFonts w:ascii="Times New Roman" w:hAnsi="Times New Roman" w:cs="Times New Roman"/>
            <w:rPrChange w:id="157" w:author="Author">
              <w:rPr/>
            </w:rPrChange>
          </w:rPr>
          <w:fldChar w:fldCharType="end"/>
        </w:r>
        <w:r w:rsidRPr="004A5E88">
          <w:rPr>
            <w:rFonts w:ascii="Times New Roman" w:hAnsi="Times New Roman" w:cs="Times New Roman"/>
            <w:color w:val="000000" w:themeColor="text1"/>
          </w:rPr>
          <w:t>). In contrast, the OFS allows for the precise tracking of discrete items but is thought to be limited to small quantities, typically up to three or four (</w:t>
        </w:r>
        <w:r w:rsidRPr="006C0255">
          <w:rPr>
            <w:rFonts w:ascii="Times New Roman" w:hAnsi="Times New Roman" w:cs="Times New Roman"/>
            <w:rPrChange w:id="158" w:author="Author">
              <w:rPr/>
            </w:rPrChange>
          </w:rPr>
          <w:fldChar w:fldCharType="begin"/>
        </w:r>
        <w:r w:rsidRPr="006C0255">
          <w:rPr>
            <w:rFonts w:ascii="Times New Roman" w:hAnsi="Times New Roman" w:cs="Times New Roman"/>
            <w:rPrChange w:id="159" w:author="Author">
              <w:rPr/>
            </w:rPrChange>
          </w:rPr>
          <w:instrText>HYPERLINK \l "ref-hyde2011two" \h</w:instrText>
        </w:r>
        <w:r w:rsidRPr="006C0255">
          <w:rPr>
            <w:rFonts w:ascii="Times New Roman" w:hAnsi="Times New Roman" w:cs="Times New Roman"/>
          </w:rPr>
        </w:r>
        <w:r w:rsidRPr="006C0255">
          <w:rPr>
            <w:rFonts w:ascii="Times New Roman" w:hAnsi="Times New Roman" w:cs="Times New Roman"/>
            <w:rPrChange w:id="160" w:author="Author">
              <w:rPr/>
            </w:rPrChange>
          </w:rPr>
          <w:fldChar w:fldCharType="separate"/>
        </w:r>
        <w:r w:rsidRPr="004A5E88">
          <w:rPr>
            <w:rStyle w:val="Hyperlink"/>
            <w:rFonts w:ascii="Times New Roman" w:hAnsi="Times New Roman" w:cs="Times New Roman"/>
            <w:color w:val="000000" w:themeColor="text1"/>
          </w:rPr>
          <w:t>Hyde 2011</w:t>
        </w:r>
        <w:r w:rsidRPr="006C0255">
          <w:rPr>
            <w:rFonts w:ascii="Times New Roman" w:hAnsi="Times New Roman" w:cs="Times New Roman"/>
            <w:rPrChange w:id="161" w:author="Author">
              <w:rPr/>
            </w:rPrChange>
          </w:rPr>
          <w:fldChar w:fldCharType="end"/>
        </w:r>
        <w:r w:rsidRPr="004A5E88">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rsidRPr="006C0255">
          <w:rPr>
            <w:rFonts w:ascii="Times New Roman" w:hAnsi="Times New Roman" w:cs="Times New Roman"/>
            <w:rPrChange w:id="162" w:author="Author">
              <w:rPr/>
            </w:rPrChange>
          </w:rPr>
          <w:fldChar w:fldCharType="begin"/>
        </w:r>
        <w:r w:rsidRPr="006C0255">
          <w:rPr>
            <w:rFonts w:ascii="Times New Roman" w:hAnsi="Times New Roman" w:cs="Times New Roman"/>
            <w:rPrChange w:id="163" w:author="Author">
              <w:rPr/>
            </w:rPrChange>
          </w:rPr>
          <w:instrText>HYPERLINK \l "ref-stancher2015numerical" \h</w:instrText>
        </w:r>
        <w:r w:rsidRPr="006C0255">
          <w:rPr>
            <w:rFonts w:ascii="Times New Roman" w:hAnsi="Times New Roman" w:cs="Times New Roman"/>
          </w:rPr>
        </w:r>
        <w:r w:rsidRPr="006C0255">
          <w:rPr>
            <w:rFonts w:ascii="Times New Roman" w:hAnsi="Times New Roman" w:cs="Times New Roman"/>
            <w:rPrChange w:id="164" w:author="Author">
              <w:rPr/>
            </w:rPrChange>
          </w:rPr>
          <w:fldChar w:fldCharType="separate"/>
        </w:r>
        <w:r w:rsidRPr="004A5E88">
          <w:rPr>
            <w:rStyle w:val="Hyperlink"/>
            <w:rFonts w:ascii="Times New Roman" w:hAnsi="Times New Roman" w:cs="Times New Roman"/>
            <w:color w:val="000000" w:themeColor="text1"/>
          </w:rPr>
          <w:t>Stancher et al. 2015</w:t>
        </w:r>
        <w:r w:rsidRPr="006C0255">
          <w:rPr>
            <w:rFonts w:ascii="Times New Roman" w:hAnsi="Times New Roman" w:cs="Times New Roman"/>
            <w:rPrChange w:id="165" w:author="Author">
              <w:rPr/>
            </w:rPrChange>
          </w:rPr>
          <w:fldChar w:fldCharType="end"/>
        </w:r>
        <w:r w:rsidRPr="004A5E88">
          <w:rPr>
            <w:rFonts w:ascii="Times New Roman" w:hAnsi="Times New Roman" w:cs="Times New Roman"/>
            <w:color w:val="000000" w:themeColor="text1"/>
          </w:rPr>
          <w:t xml:space="preserve">). </w:t>
        </w:r>
        <w:r w:rsidR="00DF1AC9">
          <w:rPr>
            <w:rFonts w:ascii="Times New Roman" w:hAnsi="Times New Roman" w:cs="Times New Roman"/>
            <w:color w:val="000000" w:themeColor="text1"/>
          </w:rPr>
          <w:t>S</w:t>
        </w:r>
        <w:r w:rsidRPr="004A5E88">
          <w:rPr>
            <w:rFonts w:ascii="Times New Roman" w:hAnsi="Times New Roman" w:cs="Times New Roman"/>
            <w:color w:val="000000" w:themeColor="text1"/>
          </w:rPr>
          <w:t>uch continuous cues typically favor ANS-based processing, while in their absence, the OFS is more likely to be employed (</w:t>
        </w:r>
        <w:r w:rsidRPr="006C0255">
          <w:rPr>
            <w:rFonts w:ascii="Times New Roman" w:hAnsi="Times New Roman" w:cs="Times New Roman"/>
            <w:rPrChange w:id="166" w:author="Author">
              <w:rPr/>
            </w:rPrChange>
          </w:rPr>
          <w:fldChar w:fldCharType="begin"/>
        </w:r>
        <w:r w:rsidRPr="006C0255">
          <w:rPr>
            <w:rFonts w:ascii="Times New Roman" w:hAnsi="Times New Roman" w:cs="Times New Roman"/>
            <w:rPrChange w:id="167"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168" w:author="Author">
              <w:rPr/>
            </w:rPrChange>
          </w:rPr>
          <w:fldChar w:fldCharType="separate"/>
        </w:r>
        <w:r w:rsidRPr="004A5E88">
          <w:rPr>
            <w:rStyle w:val="Hyperlink"/>
            <w:rFonts w:ascii="Times New Roman" w:hAnsi="Times New Roman" w:cs="Times New Roman"/>
            <w:color w:val="000000" w:themeColor="text1"/>
          </w:rPr>
          <w:t>Agrillo and Bisazza 2014</w:t>
        </w:r>
        <w:r w:rsidRPr="006C0255">
          <w:rPr>
            <w:rFonts w:ascii="Times New Roman" w:hAnsi="Times New Roman" w:cs="Times New Roman"/>
            <w:rPrChange w:id="169" w:author="Author">
              <w:rPr/>
            </w:rPrChange>
          </w:rPr>
          <w:fldChar w:fldCharType="end"/>
        </w:r>
        <w:r w:rsidR="00DF1AC9">
          <w:rPr>
            <w:rFonts w:ascii="Times New Roman" w:hAnsi="Times New Roman" w:cs="Times New Roman"/>
            <w:color w:val="000000" w:themeColor="text1"/>
          </w:rPr>
          <w:t>), which</w:t>
        </w:r>
        <w:r w:rsidRPr="004A5E88">
          <w:rPr>
            <w:rFonts w:ascii="Times New Roman" w:hAnsi="Times New Roman" w:cs="Times New Roman"/>
            <w:color w:val="000000" w:themeColor="text1"/>
          </w:rPr>
          <w:t xml:space="preserve"> often complicates the study of numerosity, as continuous traits must be carefully controlled to ensure the use of the OFS (</w:t>
        </w:r>
        <w:r w:rsidRPr="006C0255">
          <w:rPr>
            <w:rFonts w:ascii="Times New Roman" w:hAnsi="Times New Roman" w:cs="Times New Roman"/>
            <w:rPrChange w:id="170" w:author="Author">
              <w:rPr/>
            </w:rPrChange>
          </w:rPr>
          <w:fldChar w:fldCharType="begin"/>
        </w:r>
        <w:r w:rsidRPr="006C0255">
          <w:rPr>
            <w:rFonts w:ascii="Times New Roman" w:hAnsi="Times New Roman" w:cs="Times New Roman"/>
            <w:rPrChange w:id="171"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172" w:author="Author">
              <w:rPr/>
            </w:rPrChange>
          </w:rPr>
          <w:fldChar w:fldCharType="separate"/>
        </w:r>
        <w:r w:rsidRPr="004A5E88">
          <w:rPr>
            <w:rStyle w:val="Hyperlink"/>
            <w:rFonts w:ascii="Times New Roman" w:hAnsi="Times New Roman" w:cs="Times New Roman"/>
            <w:color w:val="000000" w:themeColor="text1"/>
          </w:rPr>
          <w:t>Agrillo and Bisazza 2014</w:t>
        </w:r>
        <w:r w:rsidRPr="006C0255">
          <w:rPr>
            <w:rFonts w:ascii="Times New Roman" w:hAnsi="Times New Roman" w:cs="Times New Roman"/>
            <w:rPrChange w:id="173" w:author="Author">
              <w:rPr/>
            </w:rPrChange>
          </w:rPr>
          <w:fldChar w:fldCharType="end"/>
        </w:r>
        <w:r w:rsidRPr="004A5E88">
          <w:rPr>
            <w:rFonts w:ascii="Times New Roman" w:hAnsi="Times New Roman" w:cs="Times New Roman"/>
            <w:color w:val="000000" w:themeColor="text1"/>
          </w:rPr>
          <w:t>). In spontaneous choice tests, for instance, animals may rely on cumulative surface area rather than numerical differences when selecting between two sets of food items (</w:t>
        </w:r>
        <w:r w:rsidRPr="006C0255">
          <w:rPr>
            <w:rFonts w:ascii="Times New Roman" w:hAnsi="Times New Roman" w:cs="Times New Roman"/>
            <w:rPrChange w:id="174" w:author="Author">
              <w:rPr/>
            </w:rPrChange>
          </w:rPr>
          <w:fldChar w:fldCharType="begin"/>
        </w:r>
        <w:r w:rsidRPr="006C0255">
          <w:rPr>
            <w:rFonts w:ascii="Times New Roman" w:hAnsi="Times New Roman" w:cs="Times New Roman"/>
            <w:rPrChange w:id="175"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176" w:author="Author">
              <w:rPr/>
            </w:rPrChange>
          </w:rPr>
          <w:fldChar w:fldCharType="separate"/>
        </w:r>
        <w:r w:rsidRPr="004A5E88">
          <w:rPr>
            <w:rStyle w:val="Hyperlink"/>
            <w:rFonts w:ascii="Times New Roman" w:hAnsi="Times New Roman" w:cs="Times New Roman"/>
            <w:color w:val="000000" w:themeColor="text1"/>
          </w:rPr>
          <w:t>Agrillo and Bisazza 2014</w:t>
        </w:r>
        <w:r w:rsidRPr="006C0255">
          <w:rPr>
            <w:rFonts w:ascii="Times New Roman" w:hAnsi="Times New Roman" w:cs="Times New Roman"/>
            <w:rPrChange w:id="177" w:author="Author">
              <w:rPr/>
            </w:rPrChange>
          </w:rPr>
          <w:fldChar w:fldCharType="end"/>
        </w:r>
        <w:r w:rsidRPr="004A5E88">
          <w:rPr>
            <w:rFonts w:ascii="Times New Roman" w:hAnsi="Times New Roman" w:cs="Times New Roman"/>
            <w:color w:val="000000" w:themeColor="text1"/>
          </w:rPr>
          <w:t xml:space="preserve">). To disentangle these cues, researchers often </w:t>
        </w:r>
        <w:r w:rsidR="00DF1AC9">
          <w:rPr>
            <w:rFonts w:ascii="Times New Roman" w:hAnsi="Times New Roman" w:cs="Times New Roman"/>
            <w:color w:val="000000" w:themeColor="text1"/>
          </w:rPr>
          <w:t>keep</w:t>
        </w:r>
        <w:r w:rsidRPr="004A5E88">
          <w:rPr>
            <w:rFonts w:ascii="Times New Roman" w:hAnsi="Times New Roman" w:cs="Times New Roman"/>
            <w:color w:val="000000" w:themeColor="text1"/>
          </w:rPr>
          <w:t xml:space="preserve"> the total area of the sets </w:t>
        </w:r>
        <w:r w:rsidR="00DF1AC9">
          <w:rPr>
            <w:rFonts w:ascii="Times New Roman" w:hAnsi="Times New Roman" w:cs="Times New Roman"/>
            <w:color w:val="000000" w:themeColor="text1"/>
          </w:rPr>
          <w:t xml:space="preserve">constant </w:t>
        </w:r>
        <w:r w:rsidRPr="004A5E88">
          <w:rPr>
            <w:rFonts w:ascii="Times New Roman" w:hAnsi="Times New Roman" w:cs="Times New Roman"/>
            <w:color w:val="000000" w:themeColor="text1"/>
          </w:rPr>
          <w:t>while changing the number of items, forcing individuals to rely on numerical information alone (</w:t>
        </w:r>
        <w:r w:rsidRPr="006C0255">
          <w:rPr>
            <w:rFonts w:ascii="Times New Roman" w:hAnsi="Times New Roman" w:cs="Times New Roman"/>
            <w:rPrChange w:id="178" w:author="Author">
              <w:rPr/>
            </w:rPrChange>
          </w:rPr>
          <w:fldChar w:fldCharType="begin"/>
        </w:r>
        <w:r w:rsidRPr="006C0255">
          <w:rPr>
            <w:rFonts w:ascii="Times New Roman" w:hAnsi="Times New Roman" w:cs="Times New Roman"/>
            <w:rPrChange w:id="179" w:author="Author">
              <w:rPr/>
            </w:rPrChange>
          </w:rPr>
          <w:instrText>HYPERLINK \l "ref-stancher2015numerical" \h</w:instrText>
        </w:r>
        <w:r w:rsidRPr="006C0255">
          <w:rPr>
            <w:rFonts w:ascii="Times New Roman" w:hAnsi="Times New Roman" w:cs="Times New Roman"/>
          </w:rPr>
        </w:r>
        <w:r w:rsidRPr="006C0255">
          <w:rPr>
            <w:rFonts w:ascii="Times New Roman" w:hAnsi="Times New Roman" w:cs="Times New Roman"/>
            <w:rPrChange w:id="180" w:author="Author">
              <w:rPr/>
            </w:rPrChange>
          </w:rPr>
          <w:fldChar w:fldCharType="separate"/>
        </w:r>
        <w:r w:rsidRPr="004A5E88">
          <w:rPr>
            <w:rStyle w:val="Hyperlink"/>
            <w:rFonts w:ascii="Times New Roman" w:hAnsi="Times New Roman" w:cs="Times New Roman"/>
            <w:color w:val="000000" w:themeColor="text1"/>
          </w:rPr>
          <w:t>Stancher et al. 2015</w:t>
        </w:r>
        <w:r w:rsidRPr="006C0255">
          <w:rPr>
            <w:rFonts w:ascii="Times New Roman" w:hAnsi="Times New Roman" w:cs="Times New Roman"/>
            <w:rPrChange w:id="181" w:author="Author">
              <w:rPr/>
            </w:rPrChange>
          </w:rPr>
          <w:fldChar w:fldCharType="end"/>
        </w:r>
        <w:r w:rsidRPr="004A5E88">
          <w:rPr>
            <w:rFonts w:ascii="Times New Roman" w:hAnsi="Times New Roman" w:cs="Times New Roman"/>
            <w:color w:val="000000" w:themeColor="text1"/>
          </w:rPr>
          <w:t>).</w:t>
        </w:r>
      </w:ins>
    </w:p>
    <w:p w14:paraId="1EF0810E" w14:textId="5C8BCE76" w:rsidR="003D4ACF" w:rsidRPr="004A5E88" w:rsidRDefault="003D4ACF" w:rsidP="004A5E88">
      <w:pPr>
        <w:pStyle w:val="BodyText"/>
        <w:spacing w:line="360" w:lineRule="auto"/>
        <w:rPr>
          <w:ins w:id="182" w:author="Author"/>
          <w:rFonts w:ascii="Times New Roman" w:hAnsi="Times New Roman" w:cs="Times New Roman"/>
          <w:color w:val="000000" w:themeColor="text1"/>
        </w:rPr>
      </w:pPr>
      <w:ins w:id="183" w:author="Author">
        <w:r w:rsidRPr="004A5E88">
          <w:rPr>
            <w:rFonts w:ascii="Times New Roman" w:hAnsi="Times New Roman" w:cs="Times New Roman"/>
            <w:color w:val="000000" w:themeColor="text1"/>
          </w:rPr>
          <w:t>Quantity discrimination studies have been traditionally focused on mammals, birds, and fishes despite the influence of numerical cognition on fitness across taxa (</w:t>
        </w:r>
        <w:r w:rsidRPr="006C0255">
          <w:rPr>
            <w:rFonts w:ascii="Times New Roman" w:hAnsi="Times New Roman" w:cs="Times New Roman"/>
            <w:rPrChange w:id="184" w:author="Author">
              <w:rPr/>
            </w:rPrChange>
          </w:rPr>
          <w:fldChar w:fldCharType="begin"/>
        </w:r>
        <w:r w:rsidRPr="006C0255">
          <w:rPr>
            <w:rFonts w:ascii="Times New Roman" w:hAnsi="Times New Roman" w:cs="Times New Roman"/>
            <w:rPrChange w:id="185" w:author="Author">
              <w:rPr/>
            </w:rPrChange>
          </w:rPr>
          <w:instrText>HYPERLINK \l "ref-mehlis2015quantification" \h</w:instrText>
        </w:r>
        <w:r w:rsidRPr="006C0255">
          <w:rPr>
            <w:rFonts w:ascii="Times New Roman" w:hAnsi="Times New Roman" w:cs="Times New Roman"/>
          </w:rPr>
        </w:r>
        <w:r w:rsidRPr="006C0255">
          <w:rPr>
            <w:rFonts w:ascii="Times New Roman" w:hAnsi="Times New Roman" w:cs="Times New Roman"/>
            <w:rPrChange w:id="186" w:author="Author">
              <w:rPr/>
            </w:rPrChange>
          </w:rPr>
          <w:fldChar w:fldCharType="separate"/>
        </w:r>
        <w:r w:rsidRPr="004A5E88">
          <w:rPr>
            <w:rStyle w:val="Hyperlink"/>
            <w:rFonts w:ascii="Times New Roman" w:hAnsi="Times New Roman" w:cs="Times New Roman"/>
            <w:color w:val="000000" w:themeColor="text1"/>
          </w:rPr>
          <w:t>Mehlis et al. 2015</w:t>
        </w:r>
        <w:r w:rsidRPr="006C0255">
          <w:rPr>
            <w:rFonts w:ascii="Times New Roman" w:hAnsi="Times New Roman" w:cs="Times New Roman"/>
            <w:rPrChange w:id="187"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188" w:author="Author">
              <w:rPr/>
            </w:rPrChange>
          </w:rPr>
          <w:fldChar w:fldCharType="begin"/>
        </w:r>
        <w:r w:rsidRPr="006C0255">
          <w:rPr>
            <w:rFonts w:ascii="Times New Roman" w:hAnsi="Times New Roman" w:cs="Times New Roman"/>
            <w:rPrChange w:id="189" w:author="Author">
              <w:rPr/>
            </w:rPrChange>
          </w:rPr>
          <w:instrText>HYPERLINK \l "ref-nieder2018evolution" \h</w:instrText>
        </w:r>
        <w:r w:rsidRPr="006C0255">
          <w:rPr>
            <w:rFonts w:ascii="Times New Roman" w:hAnsi="Times New Roman" w:cs="Times New Roman"/>
          </w:rPr>
        </w:r>
        <w:r w:rsidRPr="006C0255">
          <w:rPr>
            <w:rFonts w:ascii="Times New Roman" w:hAnsi="Times New Roman" w:cs="Times New Roman"/>
            <w:rPrChange w:id="190" w:author="Author">
              <w:rPr/>
            </w:rPrChange>
          </w:rPr>
          <w:fldChar w:fldCharType="separate"/>
        </w:r>
        <w:r w:rsidRPr="004A5E88">
          <w:rPr>
            <w:rStyle w:val="Hyperlink"/>
            <w:rFonts w:ascii="Times New Roman" w:hAnsi="Times New Roman" w:cs="Times New Roman"/>
            <w:color w:val="000000" w:themeColor="text1"/>
          </w:rPr>
          <w:t>Nieder 2018</w:t>
        </w:r>
        <w:r w:rsidRPr="006C0255">
          <w:rPr>
            <w:rFonts w:ascii="Times New Roman" w:hAnsi="Times New Roman" w:cs="Times New Roman"/>
            <w:rPrChange w:id="191" w:author="Author">
              <w:rPr/>
            </w:rPrChange>
          </w:rPr>
          <w:fldChar w:fldCharType="end"/>
        </w:r>
        <w:r w:rsidRPr="004A5E88">
          <w:rPr>
            <w:rFonts w:ascii="Times New Roman" w:hAnsi="Times New Roman" w:cs="Times New Roman"/>
            <w:color w:val="000000" w:themeColor="text1"/>
          </w:rPr>
          <w:t xml:space="preserve">). However, recent studies demonstrate that other vertebrates like amphibians or non-avian reptiles are also competent in </w:t>
        </w:r>
        <w:r w:rsidR="00DF1AC9">
          <w:rPr>
            <w:rFonts w:ascii="Times New Roman" w:hAnsi="Times New Roman" w:cs="Times New Roman"/>
            <w:color w:val="000000" w:themeColor="text1"/>
          </w:rPr>
          <w:t xml:space="preserve">discerning </w:t>
        </w:r>
        <w:r w:rsidRPr="004A5E88">
          <w:rPr>
            <w:rFonts w:ascii="Times New Roman" w:hAnsi="Times New Roman" w:cs="Times New Roman"/>
            <w:color w:val="000000" w:themeColor="text1"/>
          </w:rPr>
          <w:t>numbers (</w:t>
        </w:r>
        <w:r w:rsidRPr="006C0255">
          <w:rPr>
            <w:rFonts w:ascii="Times New Roman" w:hAnsi="Times New Roman" w:cs="Times New Roman"/>
            <w:rPrChange w:id="192" w:author="Author">
              <w:rPr/>
            </w:rPrChange>
          </w:rPr>
          <w:fldChar w:fldCharType="begin"/>
        </w:r>
        <w:r w:rsidRPr="006C0255">
          <w:rPr>
            <w:rFonts w:ascii="Times New Roman" w:hAnsi="Times New Roman" w:cs="Times New Roman"/>
            <w:rPrChange w:id="193" w:author="Author">
              <w:rPr/>
            </w:rPrChange>
          </w:rPr>
          <w:instrText>HYPERLINK \l "ref-uller2003salamanders" \h</w:instrText>
        </w:r>
        <w:r w:rsidRPr="006C0255">
          <w:rPr>
            <w:rFonts w:ascii="Times New Roman" w:hAnsi="Times New Roman" w:cs="Times New Roman"/>
          </w:rPr>
        </w:r>
        <w:r w:rsidRPr="006C0255">
          <w:rPr>
            <w:rFonts w:ascii="Times New Roman" w:hAnsi="Times New Roman" w:cs="Times New Roman"/>
            <w:rPrChange w:id="194" w:author="Author">
              <w:rPr/>
            </w:rPrChange>
          </w:rPr>
          <w:fldChar w:fldCharType="separate"/>
        </w:r>
        <w:r w:rsidRPr="004A5E88">
          <w:rPr>
            <w:rStyle w:val="Hyperlink"/>
            <w:rFonts w:ascii="Times New Roman" w:hAnsi="Times New Roman" w:cs="Times New Roman"/>
            <w:color w:val="000000" w:themeColor="text1"/>
          </w:rPr>
          <w:t>Uller et al. 2003</w:t>
        </w:r>
        <w:r w:rsidRPr="006C0255">
          <w:rPr>
            <w:rFonts w:ascii="Times New Roman" w:hAnsi="Times New Roman" w:cs="Times New Roman"/>
            <w:rPrChange w:id="195"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196" w:author="Author">
              <w:rPr/>
            </w:rPrChange>
          </w:rPr>
          <w:fldChar w:fldCharType="begin"/>
        </w:r>
        <w:r w:rsidRPr="006C0255">
          <w:rPr>
            <w:rFonts w:ascii="Times New Roman" w:hAnsi="Times New Roman" w:cs="Times New Roman"/>
            <w:rPrChange w:id="197" w:author="Author">
              <w:rPr/>
            </w:rPrChange>
          </w:rPr>
          <w:instrText>HYPERLINK \l "ref-stancher2015numerical" \h</w:instrText>
        </w:r>
        <w:r w:rsidRPr="006C0255">
          <w:rPr>
            <w:rFonts w:ascii="Times New Roman" w:hAnsi="Times New Roman" w:cs="Times New Roman"/>
          </w:rPr>
        </w:r>
        <w:r w:rsidRPr="006C0255">
          <w:rPr>
            <w:rFonts w:ascii="Times New Roman" w:hAnsi="Times New Roman" w:cs="Times New Roman"/>
            <w:rPrChange w:id="198" w:author="Author">
              <w:rPr/>
            </w:rPrChange>
          </w:rPr>
          <w:fldChar w:fldCharType="separate"/>
        </w:r>
        <w:r w:rsidRPr="004A5E88">
          <w:rPr>
            <w:rStyle w:val="Hyperlink"/>
            <w:rFonts w:ascii="Times New Roman" w:hAnsi="Times New Roman" w:cs="Times New Roman"/>
            <w:color w:val="000000" w:themeColor="text1"/>
          </w:rPr>
          <w:t>Stancher et al. 2015</w:t>
        </w:r>
        <w:r w:rsidRPr="006C0255">
          <w:rPr>
            <w:rFonts w:ascii="Times New Roman" w:hAnsi="Times New Roman" w:cs="Times New Roman"/>
            <w:rPrChange w:id="199"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200" w:author="Author">
              <w:rPr/>
            </w:rPrChange>
          </w:rPr>
          <w:fldChar w:fldCharType="begin"/>
        </w:r>
        <w:r w:rsidRPr="006C0255">
          <w:rPr>
            <w:rFonts w:ascii="Times New Roman" w:hAnsi="Times New Roman" w:cs="Times New Roman"/>
            <w:rPrChange w:id="201" w:author="Author">
              <w:rPr/>
            </w:rPrChange>
          </w:rPr>
          <w:instrText>HYPERLINK \l "ref-miletto2017quantitative" \h</w:instrText>
        </w:r>
        <w:r w:rsidRPr="006C0255">
          <w:rPr>
            <w:rFonts w:ascii="Times New Roman" w:hAnsi="Times New Roman" w:cs="Times New Roman"/>
          </w:rPr>
        </w:r>
        <w:r w:rsidRPr="006C0255">
          <w:rPr>
            <w:rFonts w:ascii="Times New Roman" w:hAnsi="Times New Roman" w:cs="Times New Roman"/>
            <w:rPrChange w:id="202" w:author="Author">
              <w:rPr/>
            </w:rPrChange>
          </w:rPr>
          <w:fldChar w:fldCharType="separate"/>
        </w:r>
        <w:r w:rsidRPr="004A5E88">
          <w:rPr>
            <w:rStyle w:val="Hyperlink"/>
            <w:rFonts w:ascii="Times New Roman" w:hAnsi="Times New Roman" w:cs="Times New Roman"/>
            <w:color w:val="000000" w:themeColor="text1"/>
          </w:rPr>
          <w:t>Miletto Petrazzini et al. 2017</w:t>
        </w:r>
        <w:r w:rsidRPr="006C0255">
          <w:rPr>
            <w:rFonts w:ascii="Times New Roman" w:hAnsi="Times New Roman" w:cs="Times New Roman"/>
            <w:rPrChange w:id="203" w:author="Author">
              <w:rPr/>
            </w:rPrChange>
          </w:rPr>
          <w:fldChar w:fldCharType="end"/>
        </w:r>
        <w:r w:rsidRPr="004A5E88">
          <w:rPr>
            <w:rFonts w:ascii="Times New Roman" w:hAnsi="Times New Roman" w:cs="Times New Roman"/>
            <w:color w:val="000000" w:themeColor="text1"/>
          </w:rPr>
          <w:t xml:space="preserve">). </w:t>
        </w:r>
        <w:r w:rsidR="00DB308A" w:rsidRPr="004A5E88">
          <w:rPr>
            <w:rFonts w:ascii="Times New Roman" w:hAnsi="Times New Roman" w:cs="Times New Roman"/>
            <w:color w:val="000000" w:themeColor="text1"/>
          </w:rPr>
          <w:t>For example, freshwater turtles (</w:t>
        </w:r>
        <w:r w:rsidR="00DB308A" w:rsidRPr="004A5E88">
          <w:rPr>
            <w:rFonts w:ascii="Times New Roman" w:hAnsi="Times New Roman" w:cs="Times New Roman"/>
            <w:i/>
            <w:iCs/>
            <w:color w:val="000000" w:themeColor="text1"/>
          </w:rPr>
          <w:t>Trachemys scripta</w:t>
        </w:r>
        <w:r w:rsidR="00DB308A" w:rsidRPr="004A5E88">
          <w:rPr>
            <w:rFonts w:ascii="Times New Roman" w:hAnsi="Times New Roman" w:cs="Times New Roman"/>
            <w:color w:val="000000" w:themeColor="text1"/>
          </w:rPr>
          <w:t xml:space="preserve"> and </w:t>
        </w:r>
        <w:r w:rsidR="00DB308A" w:rsidRPr="004A5E88">
          <w:rPr>
            <w:rFonts w:ascii="Times New Roman" w:hAnsi="Times New Roman" w:cs="Times New Roman"/>
            <w:i/>
            <w:iCs/>
            <w:color w:val="000000" w:themeColor="text1"/>
          </w:rPr>
          <w:t>Mauremys sinensis</w:t>
        </w:r>
        <w:r w:rsidR="00DB308A" w:rsidRPr="004A5E88">
          <w:rPr>
            <w:rFonts w:ascii="Times New Roman" w:hAnsi="Times New Roman" w:cs="Times New Roman"/>
            <w:color w:val="000000" w:themeColor="text1"/>
          </w:rPr>
          <w:t>) and red-footed turtles (</w:t>
        </w:r>
        <w:r w:rsidR="00DB308A" w:rsidRPr="004A5E88">
          <w:rPr>
            <w:rFonts w:ascii="Times New Roman" w:hAnsi="Times New Roman" w:cs="Times New Roman"/>
            <w:i/>
            <w:iCs/>
            <w:color w:val="000000" w:themeColor="text1"/>
          </w:rPr>
          <w:t>Chelonoidis carbonaria</w:t>
        </w:r>
        <w:r w:rsidR="00DB308A" w:rsidRPr="004A5E88">
          <w:rPr>
            <w:rFonts w:ascii="Times New Roman" w:hAnsi="Times New Roman" w:cs="Times New Roman"/>
            <w:color w:val="000000" w:themeColor="text1"/>
          </w:rPr>
          <w:t>) can rapidly learn a quantity discrimination task</w:t>
        </w:r>
        <w:r w:rsidRPr="004A5E88">
          <w:rPr>
            <w:rFonts w:ascii="Times New Roman" w:hAnsi="Times New Roman" w:cs="Times New Roman"/>
            <w:color w:val="000000" w:themeColor="text1"/>
          </w:rPr>
          <w:t xml:space="preserve">, </w:t>
        </w:r>
        <w:r w:rsidR="00771B27" w:rsidRPr="004A5E88">
          <w:rPr>
            <w:rFonts w:ascii="Times New Roman" w:hAnsi="Times New Roman" w:cs="Times New Roman"/>
            <w:color w:val="000000" w:themeColor="text1"/>
          </w:rPr>
          <w:t xml:space="preserve">and </w:t>
        </w:r>
        <w:r w:rsidRPr="004A5E88">
          <w:rPr>
            <w:rFonts w:ascii="Times New Roman" w:hAnsi="Times New Roman" w:cs="Times New Roman"/>
            <w:color w:val="000000" w:themeColor="text1"/>
          </w:rPr>
          <w:t>Hermann’s tortoises (</w:t>
        </w:r>
        <w:r w:rsidRPr="004A5E88">
          <w:rPr>
            <w:rFonts w:ascii="Times New Roman" w:hAnsi="Times New Roman" w:cs="Times New Roman"/>
            <w:i/>
            <w:iCs/>
            <w:color w:val="000000" w:themeColor="text1"/>
          </w:rPr>
          <w:t>Testudo hermanni</w:t>
        </w:r>
        <w:r w:rsidRPr="004A5E88">
          <w:rPr>
            <w:rFonts w:ascii="Times New Roman" w:hAnsi="Times New Roman" w:cs="Times New Roman"/>
            <w:color w:val="000000" w:themeColor="text1"/>
          </w:rPr>
          <w:t xml:space="preserve">) </w:t>
        </w:r>
        <w:r w:rsidR="00771B27" w:rsidRPr="004A5E88">
          <w:rPr>
            <w:rFonts w:ascii="Times New Roman" w:hAnsi="Times New Roman" w:cs="Times New Roman"/>
            <w:color w:val="000000" w:themeColor="text1"/>
          </w:rPr>
          <w:t xml:space="preserve">can </w:t>
        </w:r>
        <w:r w:rsidRPr="004A5E88">
          <w:rPr>
            <w:rFonts w:ascii="Times New Roman" w:hAnsi="Times New Roman" w:cs="Times New Roman"/>
            <w:color w:val="000000" w:themeColor="text1"/>
          </w:rPr>
          <w:t>discriminate between large and small food quantities in a spontaneous choice test (</w:t>
        </w:r>
        <w:r w:rsidRPr="006C0255">
          <w:rPr>
            <w:rFonts w:ascii="Times New Roman" w:hAnsi="Times New Roman" w:cs="Times New Roman"/>
            <w:rPrChange w:id="204" w:author="Author">
              <w:rPr/>
            </w:rPrChange>
          </w:rPr>
          <w:fldChar w:fldCharType="begin"/>
        </w:r>
        <w:r w:rsidRPr="006C0255">
          <w:rPr>
            <w:rFonts w:ascii="Times New Roman" w:hAnsi="Times New Roman" w:cs="Times New Roman"/>
            <w:rPrChange w:id="205" w:author="Author">
              <w:rPr/>
            </w:rPrChange>
          </w:rPr>
          <w:instrText>HYPERLINK \l "ref-gazzola2018continuous" \h</w:instrText>
        </w:r>
        <w:r w:rsidRPr="006C0255">
          <w:rPr>
            <w:rFonts w:ascii="Times New Roman" w:hAnsi="Times New Roman" w:cs="Times New Roman"/>
          </w:rPr>
        </w:r>
        <w:r w:rsidRPr="006C0255">
          <w:rPr>
            <w:rFonts w:ascii="Times New Roman" w:hAnsi="Times New Roman" w:cs="Times New Roman"/>
            <w:rPrChange w:id="206" w:author="Author">
              <w:rPr/>
            </w:rPrChange>
          </w:rPr>
          <w:fldChar w:fldCharType="separate"/>
        </w:r>
        <w:r w:rsidRPr="004A5E88">
          <w:rPr>
            <w:rStyle w:val="Hyperlink"/>
            <w:rFonts w:ascii="Times New Roman" w:hAnsi="Times New Roman" w:cs="Times New Roman"/>
            <w:color w:val="000000" w:themeColor="text1"/>
          </w:rPr>
          <w:t>Gazzola et al. 2018</w:t>
        </w:r>
        <w:r w:rsidRPr="006C0255">
          <w:rPr>
            <w:rFonts w:ascii="Times New Roman" w:hAnsi="Times New Roman" w:cs="Times New Roman"/>
            <w:rPrChange w:id="207" w:author="Author">
              <w:rPr/>
            </w:rPrChange>
          </w:rPr>
          <w:fldChar w:fldCharType="end"/>
        </w:r>
        <w:r w:rsidR="00771B27" w:rsidRPr="004A5E88">
          <w:rPr>
            <w:rFonts w:ascii="Times New Roman" w:hAnsi="Times New Roman" w:cs="Times New Roman"/>
            <w:color w:val="000000" w:themeColor="text1"/>
          </w:rPr>
          <w:t>). In lizards,</w:t>
        </w:r>
        <w:r w:rsidRPr="004A5E88">
          <w:rPr>
            <w:rFonts w:ascii="Times New Roman" w:hAnsi="Times New Roman" w:cs="Times New Roman"/>
            <w:color w:val="000000" w:themeColor="text1"/>
          </w:rPr>
          <w:t xml:space="preserve"> </w:t>
        </w:r>
        <w:r w:rsidR="00771B27" w:rsidRPr="004A5E88">
          <w:rPr>
            <w:rFonts w:ascii="Times New Roman" w:hAnsi="Times New Roman" w:cs="Times New Roman"/>
            <w:color w:val="000000" w:themeColor="text1"/>
          </w:rPr>
          <w:t>t</w:t>
        </w:r>
        <w:r w:rsidRPr="004A5E88">
          <w:rPr>
            <w:rFonts w:ascii="Times New Roman" w:hAnsi="Times New Roman" w:cs="Times New Roman"/>
            <w:color w:val="000000" w:themeColor="text1"/>
          </w:rPr>
          <w:t xml:space="preserve">he Italian </w:t>
        </w:r>
        <w:r w:rsidRPr="004A5E88">
          <w:rPr>
            <w:rFonts w:ascii="Times New Roman" w:hAnsi="Times New Roman" w:cs="Times New Roman"/>
            <w:color w:val="000000" w:themeColor="text1"/>
          </w:rPr>
          <w:lastRenderedPageBreak/>
          <w:t>wall lizard (</w:t>
        </w:r>
        <w:r w:rsidRPr="004A5E88">
          <w:rPr>
            <w:rFonts w:ascii="Times New Roman" w:hAnsi="Times New Roman" w:cs="Times New Roman"/>
            <w:i/>
            <w:iCs/>
            <w:color w:val="000000" w:themeColor="text1"/>
          </w:rPr>
          <w:t>Podarcis siculus</w:t>
        </w:r>
        <w:r w:rsidRPr="004A5E88">
          <w:rPr>
            <w:rFonts w:ascii="Times New Roman" w:hAnsi="Times New Roman" w:cs="Times New Roman"/>
            <w:color w:val="000000" w:themeColor="text1"/>
          </w:rPr>
          <w:t>) failed to discriminate between different numbers of food items in a spontaneous choice test (</w:t>
        </w:r>
        <w:r w:rsidRPr="006C0255">
          <w:rPr>
            <w:rFonts w:ascii="Times New Roman" w:hAnsi="Times New Roman" w:cs="Times New Roman"/>
            <w:rPrChange w:id="208" w:author="Author">
              <w:rPr/>
            </w:rPrChange>
          </w:rPr>
          <w:fldChar w:fldCharType="begin"/>
        </w:r>
        <w:r w:rsidRPr="006C0255">
          <w:rPr>
            <w:rFonts w:ascii="Times New Roman" w:hAnsi="Times New Roman" w:cs="Times New Roman"/>
            <w:rPrChange w:id="209" w:author="Author">
              <w:rPr/>
            </w:rPrChange>
          </w:rPr>
          <w:instrText>HYPERLINK \l "ref-miletto2017quantitative" \h</w:instrText>
        </w:r>
        <w:r w:rsidRPr="006C0255">
          <w:rPr>
            <w:rFonts w:ascii="Times New Roman" w:hAnsi="Times New Roman" w:cs="Times New Roman"/>
          </w:rPr>
        </w:r>
        <w:r w:rsidRPr="006C0255">
          <w:rPr>
            <w:rFonts w:ascii="Times New Roman" w:hAnsi="Times New Roman" w:cs="Times New Roman"/>
            <w:rPrChange w:id="210" w:author="Author">
              <w:rPr/>
            </w:rPrChange>
          </w:rPr>
          <w:fldChar w:fldCharType="separate"/>
        </w:r>
        <w:r w:rsidRPr="004A5E88">
          <w:rPr>
            <w:rStyle w:val="Hyperlink"/>
            <w:rFonts w:ascii="Times New Roman" w:hAnsi="Times New Roman" w:cs="Times New Roman"/>
            <w:color w:val="000000" w:themeColor="text1"/>
          </w:rPr>
          <w:t>Miletto Petrazzini et al. 2017</w:t>
        </w:r>
        <w:r w:rsidRPr="006C0255">
          <w:rPr>
            <w:rFonts w:ascii="Times New Roman" w:hAnsi="Times New Roman" w:cs="Times New Roman"/>
            <w:rPrChange w:id="211" w:author="Author">
              <w:rPr/>
            </w:rPrChange>
          </w:rPr>
          <w:fldChar w:fldCharType="end"/>
        </w:r>
        <w:r w:rsidRPr="004A5E88">
          <w:rPr>
            <w:rFonts w:ascii="Times New Roman" w:hAnsi="Times New Roman" w:cs="Times New Roman"/>
            <w:color w:val="000000" w:themeColor="text1"/>
          </w:rPr>
          <w:t>), but succeeded in a trained quantity discrimination task (</w:t>
        </w:r>
        <w:r w:rsidRPr="006C0255">
          <w:rPr>
            <w:rFonts w:ascii="Times New Roman" w:hAnsi="Times New Roman" w:cs="Times New Roman"/>
            <w:rPrChange w:id="212" w:author="Author">
              <w:rPr/>
            </w:rPrChange>
          </w:rPr>
          <w:fldChar w:fldCharType="begin"/>
        </w:r>
        <w:r w:rsidRPr="006C0255">
          <w:rPr>
            <w:rFonts w:ascii="Times New Roman" w:hAnsi="Times New Roman" w:cs="Times New Roman"/>
            <w:rPrChange w:id="213" w:author="Author">
              <w:rPr/>
            </w:rPrChange>
          </w:rPr>
          <w:instrText>HYPERLINK \l "ref-miletto2018quantity" \h</w:instrText>
        </w:r>
        <w:r w:rsidRPr="006C0255">
          <w:rPr>
            <w:rFonts w:ascii="Times New Roman" w:hAnsi="Times New Roman" w:cs="Times New Roman"/>
          </w:rPr>
        </w:r>
        <w:r w:rsidRPr="006C0255">
          <w:rPr>
            <w:rFonts w:ascii="Times New Roman" w:hAnsi="Times New Roman" w:cs="Times New Roman"/>
            <w:rPrChange w:id="214" w:author="Author">
              <w:rPr/>
            </w:rPrChange>
          </w:rPr>
          <w:fldChar w:fldCharType="separate"/>
        </w:r>
        <w:r w:rsidRPr="004A5E88">
          <w:rPr>
            <w:rStyle w:val="Hyperlink"/>
            <w:rFonts w:ascii="Times New Roman" w:hAnsi="Times New Roman" w:cs="Times New Roman"/>
            <w:color w:val="000000" w:themeColor="text1"/>
          </w:rPr>
          <w:t>Miletto Petrazzini et al. 2018</w:t>
        </w:r>
        <w:r w:rsidRPr="006C0255">
          <w:rPr>
            <w:rFonts w:ascii="Times New Roman" w:hAnsi="Times New Roman" w:cs="Times New Roman"/>
            <w:rPrChange w:id="215" w:author="Author">
              <w:rPr/>
            </w:rPrChange>
          </w:rPr>
          <w:fldChar w:fldCharType="end"/>
        </w:r>
        <w:r w:rsidRPr="004A5E88">
          <w:rPr>
            <w:rFonts w:ascii="Times New Roman" w:hAnsi="Times New Roman" w:cs="Times New Roman"/>
            <w:color w:val="000000" w:themeColor="text1"/>
          </w:rPr>
          <w:t>). Shinglebacks (</w:t>
        </w:r>
        <w:r w:rsidRPr="004A5E88">
          <w:rPr>
            <w:rFonts w:ascii="Times New Roman" w:hAnsi="Times New Roman" w:cs="Times New Roman"/>
            <w:i/>
            <w:iCs/>
            <w:color w:val="000000" w:themeColor="text1"/>
          </w:rPr>
          <w:t>Tiliqua rugosa</w:t>
        </w:r>
        <w:r w:rsidRPr="004A5E88">
          <w:rPr>
            <w:rFonts w:ascii="Times New Roman" w:hAnsi="Times New Roman" w:cs="Times New Roman"/>
            <w:color w:val="000000" w:themeColor="text1"/>
          </w:rPr>
          <w:t>) exhibited spontaneous quantity discrimination using both discrete and continuous cues (</w:t>
        </w:r>
        <w:r w:rsidRPr="006C0255">
          <w:rPr>
            <w:rFonts w:ascii="Times New Roman" w:hAnsi="Times New Roman" w:cs="Times New Roman"/>
            <w:rPrChange w:id="216" w:author="Author">
              <w:rPr/>
            </w:rPrChange>
          </w:rPr>
          <w:fldChar w:fldCharType="begin"/>
        </w:r>
        <w:r w:rsidRPr="006C0255">
          <w:rPr>
            <w:rFonts w:ascii="Times New Roman" w:hAnsi="Times New Roman" w:cs="Times New Roman"/>
            <w:rPrChange w:id="217" w:author="Author">
              <w:rPr/>
            </w:rPrChange>
          </w:rPr>
          <w:instrText>HYPERLINK \l "ref-szabo2024spontaneous" \h</w:instrText>
        </w:r>
        <w:r w:rsidRPr="006C0255">
          <w:rPr>
            <w:rFonts w:ascii="Times New Roman" w:hAnsi="Times New Roman" w:cs="Times New Roman"/>
          </w:rPr>
        </w:r>
        <w:r w:rsidRPr="006C0255">
          <w:rPr>
            <w:rFonts w:ascii="Times New Roman" w:hAnsi="Times New Roman" w:cs="Times New Roman"/>
            <w:rPrChange w:id="218" w:author="Author">
              <w:rPr/>
            </w:rPrChange>
          </w:rPr>
          <w:fldChar w:fldCharType="separate"/>
        </w:r>
        <w:r w:rsidRPr="004A5E88">
          <w:rPr>
            <w:rStyle w:val="Hyperlink"/>
            <w:rFonts w:ascii="Times New Roman" w:hAnsi="Times New Roman" w:cs="Times New Roman"/>
            <w:color w:val="000000" w:themeColor="text1"/>
          </w:rPr>
          <w:t>Szabo et al. 2024</w:t>
        </w:r>
        <w:r w:rsidRPr="006C0255">
          <w:rPr>
            <w:rFonts w:ascii="Times New Roman" w:hAnsi="Times New Roman" w:cs="Times New Roman"/>
            <w:rPrChange w:id="219" w:author="Author">
              <w:rPr/>
            </w:rPrChange>
          </w:rPr>
          <w:fldChar w:fldCharType="end"/>
        </w:r>
        <w:r w:rsidRPr="004A5E88">
          <w:rPr>
            <w:rFonts w:ascii="Times New Roman" w:hAnsi="Times New Roman" w:cs="Times New Roman"/>
            <w:color w:val="000000" w:themeColor="text1"/>
          </w:rPr>
          <w:t>), while Gidgee skinks (</w:t>
        </w:r>
        <w:r w:rsidRPr="004A5E88">
          <w:rPr>
            <w:rFonts w:ascii="Times New Roman" w:hAnsi="Times New Roman" w:cs="Times New Roman"/>
            <w:i/>
            <w:iCs/>
            <w:color w:val="000000" w:themeColor="text1"/>
          </w:rPr>
          <w:t>Egernia stokesii</w:t>
        </w:r>
        <w:r w:rsidRPr="004A5E88">
          <w:rPr>
            <w:rFonts w:ascii="Times New Roman" w:hAnsi="Times New Roman" w:cs="Times New Roman"/>
            <w:color w:val="000000" w:themeColor="text1"/>
          </w:rPr>
          <w:t>) discriminated between items when they differed in number but not when size was the main quantitative cue (</w:t>
        </w:r>
        <w:r w:rsidRPr="006C0255">
          <w:rPr>
            <w:rFonts w:ascii="Times New Roman" w:hAnsi="Times New Roman" w:cs="Times New Roman"/>
            <w:rPrChange w:id="220" w:author="Author">
              <w:rPr/>
            </w:rPrChange>
          </w:rPr>
          <w:fldChar w:fldCharType="begin"/>
        </w:r>
        <w:r w:rsidRPr="006C0255">
          <w:rPr>
            <w:rFonts w:ascii="Times New Roman" w:hAnsi="Times New Roman" w:cs="Times New Roman"/>
            <w:rPrChange w:id="221" w:author="Author">
              <w:rPr/>
            </w:rPrChange>
          </w:rPr>
          <w:instrText>HYPERLINK \l "ref-szabo_spontaneous_2021" \h</w:instrText>
        </w:r>
        <w:r w:rsidRPr="006C0255">
          <w:rPr>
            <w:rFonts w:ascii="Times New Roman" w:hAnsi="Times New Roman" w:cs="Times New Roman"/>
          </w:rPr>
        </w:r>
        <w:r w:rsidRPr="006C0255">
          <w:rPr>
            <w:rFonts w:ascii="Times New Roman" w:hAnsi="Times New Roman" w:cs="Times New Roman"/>
            <w:rPrChange w:id="222" w:author="Author">
              <w:rPr/>
            </w:rPrChange>
          </w:rPr>
          <w:fldChar w:fldCharType="separate"/>
        </w:r>
        <w:r w:rsidRPr="004A5E88">
          <w:rPr>
            <w:rStyle w:val="Hyperlink"/>
            <w:rFonts w:ascii="Times New Roman" w:hAnsi="Times New Roman" w:cs="Times New Roman"/>
            <w:color w:val="000000" w:themeColor="text1"/>
          </w:rPr>
          <w:t>Szabo et al. 2021</w:t>
        </w:r>
        <w:r w:rsidRPr="006C0255">
          <w:rPr>
            <w:rFonts w:ascii="Times New Roman" w:hAnsi="Times New Roman" w:cs="Times New Roman"/>
            <w:rPrChange w:id="223" w:author="Author">
              <w:rPr/>
            </w:rPrChange>
          </w:rPr>
          <w:fldChar w:fldCharType="end"/>
        </w:r>
        <w:r w:rsidRPr="004A5E88">
          <w:rPr>
            <w:rFonts w:ascii="Times New Roman" w:hAnsi="Times New Roman" w:cs="Times New Roman"/>
            <w:color w:val="000000" w:themeColor="text1"/>
          </w:rPr>
          <w:t xml:space="preserve">). These studies demonstrate that reptiles have cognitive abilities related to quantity discrimination that have been overlooked in the past, and that </w:t>
        </w:r>
        <w:r w:rsidR="00DF1AC9">
          <w:rPr>
            <w:rFonts w:ascii="Times New Roman" w:hAnsi="Times New Roman" w:cs="Times New Roman"/>
            <w:color w:val="000000" w:themeColor="text1"/>
          </w:rPr>
          <w:t>using</w:t>
        </w:r>
        <w:r w:rsidRPr="004A5E88">
          <w:rPr>
            <w:rFonts w:ascii="Times New Roman" w:hAnsi="Times New Roman" w:cs="Times New Roman"/>
            <w:color w:val="000000" w:themeColor="text1"/>
          </w:rPr>
          <w:t xml:space="preserve"> the ANS versus the OFS can differ between species and in different contexts (</w:t>
        </w:r>
        <w:r w:rsidRPr="006C0255">
          <w:rPr>
            <w:rFonts w:ascii="Times New Roman" w:hAnsi="Times New Roman" w:cs="Times New Roman"/>
            <w:rPrChange w:id="224" w:author="Author">
              <w:rPr/>
            </w:rPrChange>
          </w:rPr>
          <w:fldChar w:fldCharType="begin"/>
        </w:r>
        <w:r w:rsidRPr="006C0255">
          <w:rPr>
            <w:rFonts w:ascii="Times New Roman" w:hAnsi="Times New Roman" w:cs="Times New Roman"/>
            <w:rPrChange w:id="225" w:author="Author">
              <w:rPr/>
            </w:rPrChange>
          </w:rPr>
          <w:instrText>HYPERLINK \l "ref-szabo_spontaneous_2021" \h</w:instrText>
        </w:r>
        <w:r w:rsidRPr="006C0255">
          <w:rPr>
            <w:rFonts w:ascii="Times New Roman" w:hAnsi="Times New Roman" w:cs="Times New Roman"/>
          </w:rPr>
        </w:r>
        <w:r w:rsidRPr="006C0255">
          <w:rPr>
            <w:rFonts w:ascii="Times New Roman" w:hAnsi="Times New Roman" w:cs="Times New Roman"/>
            <w:rPrChange w:id="226" w:author="Author">
              <w:rPr/>
            </w:rPrChange>
          </w:rPr>
          <w:fldChar w:fldCharType="separate"/>
        </w:r>
        <w:r w:rsidRPr="004A5E88">
          <w:rPr>
            <w:rStyle w:val="Hyperlink"/>
            <w:rFonts w:ascii="Times New Roman" w:hAnsi="Times New Roman" w:cs="Times New Roman"/>
            <w:color w:val="000000" w:themeColor="text1"/>
          </w:rPr>
          <w:t>Szabo et al. 2021</w:t>
        </w:r>
        <w:r w:rsidRPr="006C0255">
          <w:rPr>
            <w:rFonts w:ascii="Times New Roman" w:hAnsi="Times New Roman" w:cs="Times New Roman"/>
            <w:rPrChange w:id="227" w:author="Author">
              <w:rPr/>
            </w:rPrChange>
          </w:rPr>
          <w:fldChar w:fldCharType="end"/>
        </w:r>
        <w:r w:rsidRPr="004A5E88">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rsidRPr="006C0255">
          <w:rPr>
            <w:rFonts w:ascii="Times New Roman" w:hAnsi="Times New Roman" w:cs="Times New Roman"/>
            <w:rPrChange w:id="228" w:author="Author">
              <w:rPr/>
            </w:rPrChange>
          </w:rPr>
          <w:fldChar w:fldCharType="begin"/>
        </w:r>
        <w:r w:rsidRPr="006C0255">
          <w:rPr>
            <w:rFonts w:ascii="Times New Roman" w:hAnsi="Times New Roman" w:cs="Times New Roman"/>
            <w:rPrChange w:id="229" w:author="Author">
              <w:rPr/>
            </w:rPrChange>
          </w:rPr>
          <w:instrText>HYPERLINK \l "ref-vila_pouca_quantity_2019" \h</w:instrText>
        </w:r>
        <w:r w:rsidRPr="006C0255">
          <w:rPr>
            <w:rFonts w:ascii="Times New Roman" w:hAnsi="Times New Roman" w:cs="Times New Roman"/>
          </w:rPr>
        </w:r>
        <w:r w:rsidRPr="006C0255">
          <w:rPr>
            <w:rFonts w:ascii="Times New Roman" w:hAnsi="Times New Roman" w:cs="Times New Roman"/>
            <w:rPrChange w:id="230" w:author="Author">
              <w:rPr/>
            </w:rPrChange>
          </w:rPr>
          <w:fldChar w:fldCharType="separate"/>
        </w:r>
        <w:r w:rsidR="00AB29F8" w:rsidRPr="004A5E88">
          <w:rPr>
            <w:rStyle w:val="Hyperlink"/>
            <w:rFonts w:ascii="Times New Roman" w:hAnsi="Times New Roman" w:cs="Times New Roman"/>
            <w:color w:val="000000" w:themeColor="text1"/>
          </w:rPr>
          <w:t xml:space="preserve">Vila-Pouca </w:t>
        </w:r>
        <w:r w:rsidRPr="004A5E88">
          <w:rPr>
            <w:rStyle w:val="Hyperlink"/>
            <w:rFonts w:ascii="Times New Roman" w:hAnsi="Times New Roman" w:cs="Times New Roman"/>
            <w:color w:val="000000" w:themeColor="text1"/>
          </w:rPr>
          <w:t>et al. 2019</w:t>
        </w:r>
        <w:r w:rsidRPr="006C0255">
          <w:rPr>
            <w:rFonts w:ascii="Times New Roman" w:hAnsi="Times New Roman" w:cs="Times New Roman"/>
            <w:rPrChange w:id="231" w:author="Author">
              <w:rPr/>
            </w:rPrChange>
          </w:rPr>
          <w:fldChar w:fldCharType="end"/>
        </w:r>
        <w:r w:rsidRPr="004A5E88">
          <w:rPr>
            <w:rFonts w:ascii="Times New Roman" w:hAnsi="Times New Roman" w:cs="Times New Roman"/>
            <w:color w:val="000000" w:themeColor="text1"/>
          </w:rPr>
          <w:t>).</w:t>
        </w:r>
      </w:ins>
    </w:p>
    <w:p w14:paraId="0B93CAFC" w14:textId="649A50F4" w:rsidR="003D4ACF" w:rsidRPr="004A5E88" w:rsidRDefault="00DF1AC9" w:rsidP="004A5E88">
      <w:pPr>
        <w:pStyle w:val="BodyText"/>
        <w:spacing w:line="360" w:lineRule="auto"/>
        <w:rPr>
          <w:ins w:id="232" w:author="Author"/>
          <w:rFonts w:ascii="Times New Roman" w:hAnsi="Times New Roman" w:cs="Times New Roman"/>
          <w:color w:val="000000" w:themeColor="text1"/>
        </w:rPr>
      </w:pPr>
      <w:ins w:id="233" w:author="Author">
        <w:r w:rsidRPr="00DF1AC9">
          <w:rPr>
            <w:rFonts w:ascii="Times New Roman" w:hAnsi="Times New Roman" w:cs="Times New Roman"/>
            <w:color w:val="000000" w:themeColor="text1"/>
          </w:rPr>
          <w:t xml:space="preserve">Developmental conditions can strongly influence cognition </w:t>
        </w:r>
        <w:r w:rsidR="003D4ACF" w:rsidRPr="004A5E88">
          <w:rPr>
            <w:rFonts w:ascii="Times New Roman" w:hAnsi="Times New Roman" w:cs="Times New Roman"/>
            <w:color w:val="000000" w:themeColor="text1"/>
          </w:rPr>
          <w:t xml:space="preserve">because the brain is particularly sensitive to environmental inputs in </w:t>
        </w:r>
        <w:r w:rsidR="007D7791" w:rsidRPr="004A5E88">
          <w:rPr>
            <w:rFonts w:ascii="Times New Roman" w:hAnsi="Times New Roman" w:cs="Times New Roman"/>
            <w:color w:val="000000" w:themeColor="text1"/>
          </w:rPr>
          <w:t>early</w:t>
        </w:r>
        <w:r w:rsidR="003D4ACF" w:rsidRPr="004A5E88">
          <w:rPr>
            <w:rFonts w:ascii="Times New Roman" w:hAnsi="Times New Roman" w:cs="Times New Roman"/>
            <w:color w:val="000000" w:themeColor="text1"/>
          </w:rPr>
          <w:t xml:space="preserve"> life stages (</w:t>
        </w:r>
        <w:r w:rsidR="003D4ACF" w:rsidRPr="006C0255">
          <w:rPr>
            <w:rFonts w:ascii="Times New Roman" w:hAnsi="Times New Roman" w:cs="Times New Roman"/>
            <w:rPrChange w:id="234" w:author="Author">
              <w:rPr/>
            </w:rPrChange>
          </w:rPr>
          <w:fldChar w:fldCharType="begin"/>
        </w:r>
        <w:r w:rsidR="003D4ACF" w:rsidRPr="006C0255">
          <w:rPr>
            <w:rFonts w:ascii="Times New Roman" w:hAnsi="Times New Roman" w:cs="Times New Roman"/>
            <w:rPrChange w:id="235" w:author="Author">
              <w:rPr/>
            </w:rPrChange>
          </w:rPr>
          <w:instrText>HYPERLINK \l "ref-zhu_prenatal_2004" \h</w:instrText>
        </w:r>
        <w:r w:rsidR="003D4ACF" w:rsidRPr="006C0255">
          <w:rPr>
            <w:rFonts w:ascii="Times New Roman" w:hAnsi="Times New Roman" w:cs="Times New Roman"/>
          </w:rPr>
        </w:r>
        <w:r w:rsidR="003D4ACF" w:rsidRPr="006C0255">
          <w:rPr>
            <w:rFonts w:ascii="Times New Roman" w:hAnsi="Times New Roman" w:cs="Times New Roman"/>
            <w:rPrChange w:id="236" w:author="Author">
              <w:rPr/>
            </w:rPrChange>
          </w:rPr>
          <w:fldChar w:fldCharType="separate"/>
        </w:r>
        <w:r w:rsidR="003D4ACF" w:rsidRPr="004A5E88">
          <w:rPr>
            <w:rStyle w:val="Hyperlink"/>
            <w:rFonts w:ascii="Times New Roman" w:hAnsi="Times New Roman" w:cs="Times New Roman"/>
            <w:color w:val="000000" w:themeColor="text1"/>
          </w:rPr>
          <w:t>Zhu et al. 2004</w:t>
        </w:r>
        <w:r w:rsidR="003D4ACF" w:rsidRPr="006C0255">
          <w:rPr>
            <w:rFonts w:ascii="Times New Roman" w:hAnsi="Times New Roman" w:cs="Times New Roman"/>
            <w:rPrChange w:id="237" w:author="Author">
              <w:rPr/>
            </w:rPrChange>
          </w:rPr>
          <w:fldChar w:fldCharType="end"/>
        </w:r>
        <w:r w:rsidR="003D4ACF" w:rsidRPr="004A5E88">
          <w:rPr>
            <w:rFonts w:ascii="Times New Roman" w:hAnsi="Times New Roman" w:cs="Times New Roman"/>
            <w:color w:val="000000" w:themeColor="text1"/>
          </w:rPr>
          <w:t xml:space="preserve">). For instance, the temperature at which embryos develop can affect neuron density </w:t>
        </w:r>
        <w:r w:rsidR="00771B27" w:rsidRPr="004A5E88">
          <w:rPr>
            <w:rFonts w:ascii="Times New Roman" w:hAnsi="Times New Roman" w:cs="Times New Roman"/>
            <w:color w:val="000000" w:themeColor="text1"/>
          </w:rPr>
          <w:t>and</w:t>
        </w:r>
        <w:r w:rsidR="003D4ACF" w:rsidRPr="004A5E88">
          <w:rPr>
            <w:rFonts w:ascii="Times New Roman" w:hAnsi="Times New Roman" w:cs="Times New Roman"/>
            <w:color w:val="000000" w:themeColor="text1"/>
          </w:rPr>
          <w:t xml:space="preserve"> learning abilities in different species of reptiles (</w:t>
        </w:r>
        <w:r w:rsidR="003D4ACF" w:rsidRPr="006C0255">
          <w:rPr>
            <w:rFonts w:ascii="Times New Roman" w:hAnsi="Times New Roman" w:cs="Times New Roman"/>
            <w:rPrChange w:id="238" w:author="Author">
              <w:rPr/>
            </w:rPrChange>
          </w:rPr>
          <w:fldChar w:fldCharType="begin"/>
        </w:r>
        <w:r w:rsidR="003D4ACF" w:rsidRPr="006C0255">
          <w:rPr>
            <w:rFonts w:ascii="Times New Roman" w:hAnsi="Times New Roman" w:cs="Times New Roman"/>
            <w:rPrChange w:id="239" w:author="Author">
              <w:rPr/>
            </w:rPrChange>
          </w:rPr>
          <w:instrText>HYPERLINK \l "ref-amiel_hotter_2012" \h</w:instrText>
        </w:r>
        <w:r w:rsidR="003D4ACF" w:rsidRPr="006C0255">
          <w:rPr>
            <w:rFonts w:ascii="Times New Roman" w:hAnsi="Times New Roman" w:cs="Times New Roman"/>
          </w:rPr>
        </w:r>
        <w:r w:rsidR="003D4ACF" w:rsidRPr="006C0255">
          <w:rPr>
            <w:rFonts w:ascii="Times New Roman" w:hAnsi="Times New Roman" w:cs="Times New Roman"/>
            <w:rPrChange w:id="240" w:author="Author">
              <w:rPr/>
            </w:rPrChange>
          </w:rPr>
          <w:fldChar w:fldCharType="separate"/>
        </w:r>
        <w:r w:rsidR="003D4ACF" w:rsidRPr="004A5E88">
          <w:rPr>
            <w:rStyle w:val="Hyperlink"/>
            <w:rFonts w:ascii="Times New Roman" w:hAnsi="Times New Roman" w:cs="Times New Roman"/>
            <w:color w:val="000000" w:themeColor="text1"/>
          </w:rPr>
          <w:t>Amiel and Shine 2012</w:t>
        </w:r>
        <w:r w:rsidR="003D4ACF" w:rsidRPr="006C0255">
          <w:rPr>
            <w:rFonts w:ascii="Times New Roman" w:hAnsi="Times New Roman" w:cs="Times New Roman"/>
            <w:rPrChange w:id="241"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42" w:author="Author">
              <w:rPr/>
            </w:rPrChange>
          </w:rPr>
          <w:fldChar w:fldCharType="begin"/>
        </w:r>
        <w:r w:rsidR="003D4ACF" w:rsidRPr="006C0255">
          <w:rPr>
            <w:rFonts w:ascii="Times New Roman" w:hAnsi="Times New Roman" w:cs="Times New Roman"/>
            <w:rPrChange w:id="243" w:author="Author">
              <w:rPr/>
            </w:rPrChange>
          </w:rPr>
          <w:instrText>HYPERLINK \l "ref-clark_colour_2014" \h</w:instrText>
        </w:r>
        <w:r w:rsidR="003D4ACF" w:rsidRPr="006C0255">
          <w:rPr>
            <w:rFonts w:ascii="Times New Roman" w:hAnsi="Times New Roman" w:cs="Times New Roman"/>
          </w:rPr>
        </w:r>
        <w:r w:rsidR="003D4ACF" w:rsidRPr="006C0255">
          <w:rPr>
            <w:rFonts w:ascii="Times New Roman" w:hAnsi="Times New Roman" w:cs="Times New Roman"/>
            <w:rPrChange w:id="244" w:author="Author">
              <w:rPr/>
            </w:rPrChange>
          </w:rPr>
          <w:fldChar w:fldCharType="separate"/>
        </w:r>
        <w:r w:rsidR="003D4ACF" w:rsidRPr="004A5E88">
          <w:rPr>
            <w:rStyle w:val="Hyperlink"/>
            <w:rFonts w:ascii="Times New Roman" w:hAnsi="Times New Roman" w:cs="Times New Roman"/>
            <w:color w:val="000000" w:themeColor="text1"/>
          </w:rPr>
          <w:t>Clark et al. 2014</w:t>
        </w:r>
        <w:r w:rsidR="003D4ACF" w:rsidRPr="006C0255">
          <w:rPr>
            <w:rFonts w:ascii="Times New Roman" w:hAnsi="Times New Roman" w:cs="Times New Roman"/>
            <w:rPrChange w:id="245"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46" w:author="Author">
              <w:rPr/>
            </w:rPrChange>
          </w:rPr>
          <w:fldChar w:fldCharType="begin"/>
        </w:r>
        <w:r w:rsidR="003D4ACF" w:rsidRPr="006C0255">
          <w:rPr>
            <w:rFonts w:ascii="Times New Roman" w:hAnsi="Times New Roman" w:cs="Times New Roman"/>
            <w:rPrChange w:id="247" w:author="Author">
              <w:rPr/>
            </w:rPrChange>
          </w:rPr>
          <w:instrText>HYPERLINK \l "ref-amiel_egg_2014" \h</w:instrText>
        </w:r>
        <w:r w:rsidR="003D4ACF" w:rsidRPr="006C0255">
          <w:rPr>
            <w:rFonts w:ascii="Times New Roman" w:hAnsi="Times New Roman" w:cs="Times New Roman"/>
          </w:rPr>
        </w:r>
        <w:r w:rsidR="003D4ACF" w:rsidRPr="006C0255">
          <w:rPr>
            <w:rFonts w:ascii="Times New Roman" w:hAnsi="Times New Roman" w:cs="Times New Roman"/>
            <w:rPrChange w:id="248" w:author="Author">
              <w:rPr/>
            </w:rPrChange>
          </w:rPr>
          <w:fldChar w:fldCharType="separate"/>
        </w:r>
        <w:r w:rsidR="003D4ACF" w:rsidRPr="004A5E88">
          <w:rPr>
            <w:rStyle w:val="Hyperlink"/>
            <w:rFonts w:ascii="Times New Roman" w:hAnsi="Times New Roman" w:cs="Times New Roman"/>
            <w:color w:val="000000" w:themeColor="text1"/>
          </w:rPr>
          <w:t>Amiel et al. 2014</w:t>
        </w:r>
        <w:r w:rsidR="003D4ACF" w:rsidRPr="006C0255">
          <w:rPr>
            <w:rFonts w:ascii="Times New Roman" w:hAnsi="Times New Roman" w:cs="Times New Roman"/>
            <w:rPrChange w:id="249"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50" w:author="Author">
              <w:rPr/>
            </w:rPrChange>
          </w:rPr>
          <w:fldChar w:fldCharType="begin"/>
        </w:r>
        <w:r w:rsidR="003D4ACF" w:rsidRPr="006C0255">
          <w:rPr>
            <w:rFonts w:ascii="Times New Roman" w:hAnsi="Times New Roman" w:cs="Times New Roman"/>
            <w:rPrChange w:id="251" w:author="Author">
              <w:rPr/>
            </w:rPrChange>
          </w:rPr>
          <w:instrText>HYPERLINK \l "ref-amiel_effects_2017" \h</w:instrText>
        </w:r>
        <w:r w:rsidR="003D4ACF" w:rsidRPr="006C0255">
          <w:rPr>
            <w:rFonts w:ascii="Times New Roman" w:hAnsi="Times New Roman" w:cs="Times New Roman"/>
          </w:rPr>
        </w:r>
        <w:r w:rsidR="003D4ACF" w:rsidRPr="006C0255">
          <w:rPr>
            <w:rFonts w:ascii="Times New Roman" w:hAnsi="Times New Roman" w:cs="Times New Roman"/>
            <w:rPrChange w:id="252" w:author="Author">
              <w:rPr/>
            </w:rPrChange>
          </w:rPr>
          <w:fldChar w:fldCharType="separate"/>
        </w:r>
        <w:r w:rsidR="003D4ACF" w:rsidRPr="004A5E88">
          <w:rPr>
            <w:rStyle w:val="Hyperlink"/>
            <w:rFonts w:ascii="Times New Roman" w:hAnsi="Times New Roman" w:cs="Times New Roman"/>
            <w:color w:val="000000" w:themeColor="text1"/>
          </w:rPr>
          <w:t>Amiel et al. 2017</w:t>
        </w:r>
        <w:r w:rsidR="003D4ACF" w:rsidRPr="006C0255">
          <w:rPr>
            <w:rFonts w:ascii="Times New Roman" w:hAnsi="Times New Roman" w:cs="Times New Roman"/>
            <w:rPrChange w:id="253"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54" w:author="Author">
              <w:rPr/>
            </w:rPrChange>
          </w:rPr>
          <w:fldChar w:fldCharType="begin"/>
        </w:r>
        <w:r w:rsidR="003D4ACF" w:rsidRPr="006C0255">
          <w:rPr>
            <w:rFonts w:ascii="Times New Roman" w:hAnsi="Times New Roman" w:cs="Times New Roman"/>
            <w:rPrChange w:id="255" w:author="Author">
              <w:rPr/>
            </w:rPrChange>
          </w:rPr>
          <w:instrText>HYPERLINK \l "ref-dayananda_incubation_2017" \h</w:instrText>
        </w:r>
        <w:r w:rsidR="003D4ACF" w:rsidRPr="006C0255">
          <w:rPr>
            <w:rFonts w:ascii="Times New Roman" w:hAnsi="Times New Roman" w:cs="Times New Roman"/>
          </w:rPr>
        </w:r>
        <w:r w:rsidR="003D4ACF" w:rsidRPr="006C0255">
          <w:rPr>
            <w:rFonts w:ascii="Times New Roman" w:hAnsi="Times New Roman" w:cs="Times New Roman"/>
            <w:rPrChange w:id="256" w:author="Author">
              <w:rPr/>
            </w:rPrChange>
          </w:rPr>
          <w:fldChar w:fldCharType="separate"/>
        </w:r>
        <w:r w:rsidR="003D4ACF" w:rsidRPr="004A5E88">
          <w:rPr>
            <w:rStyle w:val="Hyperlink"/>
            <w:rFonts w:ascii="Times New Roman" w:hAnsi="Times New Roman" w:cs="Times New Roman"/>
            <w:color w:val="000000" w:themeColor="text1"/>
          </w:rPr>
          <w:t>Dayananda and Webb 2017</w:t>
        </w:r>
        <w:r w:rsidR="003D4ACF" w:rsidRPr="006C0255">
          <w:rPr>
            <w:rFonts w:ascii="Times New Roman" w:hAnsi="Times New Roman" w:cs="Times New Roman"/>
            <w:rPrChange w:id="257"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58" w:author="Author">
              <w:rPr/>
            </w:rPrChange>
          </w:rPr>
          <w:fldChar w:fldCharType="begin"/>
        </w:r>
        <w:r w:rsidR="003D4ACF" w:rsidRPr="006C0255">
          <w:rPr>
            <w:rFonts w:ascii="Times New Roman" w:hAnsi="Times New Roman" w:cs="Times New Roman"/>
            <w:rPrChange w:id="259" w:author="Author">
              <w:rPr/>
            </w:rPrChange>
          </w:rPr>
          <w:instrText>HYPERLINK \l "ref-siviter_incubation_2017" \h</w:instrText>
        </w:r>
        <w:r w:rsidR="003D4ACF" w:rsidRPr="006C0255">
          <w:rPr>
            <w:rFonts w:ascii="Times New Roman" w:hAnsi="Times New Roman" w:cs="Times New Roman"/>
          </w:rPr>
        </w:r>
        <w:r w:rsidR="003D4ACF" w:rsidRPr="006C0255">
          <w:rPr>
            <w:rFonts w:ascii="Times New Roman" w:hAnsi="Times New Roman" w:cs="Times New Roman"/>
            <w:rPrChange w:id="260" w:author="Author">
              <w:rPr/>
            </w:rPrChange>
          </w:rPr>
          <w:fldChar w:fldCharType="separate"/>
        </w:r>
        <w:r w:rsidR="003D4ACF" w:rsidRPr="004A5E88">
          <w:rPr>
            <w:rStyle w:val="Hyperlink"/>
            <w:rFonts w:ascii="Times New Roman" w:hAnsi="Times New Roman" w:cs="Times New Roman"/>
            <w:color w:val="000000" w:themeColor="text1"/>
          </w:rPr>
          <w:t>Siviter et al. 2017b</w:t>
        </w:r>
        <w:r w:rsidR="003D4ACF" w:rsidRPr="006C0255">
          <w:rPr>
            <w:rFonts w:ascii="Times New Roman" w:hAnsi="Times New Roman" w:cs="Times New Roman"/>
            <w:rPrChange w:id="261"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62" w:author="Author">
              <w:rPr/>
            </w:rPrChange>
          </w:rPr>
          <w:fldChar w:fldCharType="begin"/>
        </w:r>
        <w:r w:rsidR="003D4ACF" w:rsidRPr="006C0255">
          <w:rPr>
            <w:rFonts w:ascii="Times New Roman" w:hAnsi="Times New Roman" w:cs="Times New Roman"/>
            <w:rPrChange w:id="263" w:author="Author">
              <w:rPr/>
            </w:rPrChange>
          </w:rPr>
          <w:instrText>HYPERLINK \l "ref-abayarathna_effects_2020" \h</w:instrText>
        </w:r>
        <w:r w:rsidR="003D4ACF" w:rsidRPr="006C0255">
          <w:rPr>
            <w:rFonts w:ascii="Times New Roman" w:hAnsi="Times New Roman" w:cs="Times New Roman"/>
          </w:rPr>
        </w:r>
        <w:r w:rsidR="003D4ACF" w:rsidRPr="006C0255">
          <w:rPr>
            <w:rFonts w:ascii="Times New Roman" w:hAnsi="Times New Roman" w:cs="Times New Roman"/>
            <w:rPrChange w:id="264" w:author="Author">
              <w:rPr/>
            </w:rPrChange>
          </w:rPr>
          <w:fldChar w:fldCharType="separate"/>
        </w:r>
        <w:r w:rsidR="003D4ACF" w:rsidRPr="004A5E88">
          <w:rPr>
            <w:rStyle w:val="Hyperlink"/>
            <w:rFonts w:ascii="Times New Roman" w:hAnsi="Times New Roman" w:cs="Times New Roman"/>
            <w:color w:val="000000" w:themeColor="text1"/>
          </w:rPr>
          <w:t>Abayarathna and Webb 2020</w:t>
        </w:r>
        <w:r w:rsidR="003D4ACF" w:rsidRPr="006C0255">
          <w:rPr>
            <w:rFonts w:ascii="Times New Roman" w:hAnsi="Times New Roman" w:cs="Times New Roman"/>
            <w:rPrChange w:id="265" w:author="Author">
              <w:rPr/>
            </w:rPrChange>
          </w:rPr>
          <w:fldChar w:fldCharType="end"/>
        </w:r>
        <w:r w:rsidR="003D4ACF" w:rsidRPr="004A5E88">
          <w:rPr>
            <w:rFonts w:ascii="Times New Roman" w:hAnsi="Times New Roman" w:cs="Times New Roman"/>
            <w:color w:val="000000" w:themeColor="text1"/>
          </w:rPr>
          <w:t xml:space="preserve">). Thermal effects on cognition may arise directly or indirectly through </w:t>
        </w:r>
        <w:r w:rsidR="00354C90" w:rsidRPr="004A5E88">
          <w:rPr>
            <w:rFonts w:ascii="Times New Roman" w:hAnsi="Times New Roman" w:cs="Times New Roman"/>
            <w:color w:val="000000" w:themeColor="text1"/>
          </w:rPr>
          <w:t>parental effects</w:t>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66" w:author="Author">
              <w:rPr/>
            </w:rPrChange>
          </w:rPr>
          <w:fldChar w:fldCharType="begin"/>
        </w:r>
        <w:r w:rsidR="003D4ACF" w:rsidRPr="006C0255">
          <w:rPr>
            <w:rFonts w:ascii="Times New Roman" w:hAnsi="Times New Roman" w:cs="Times New Roman"/>
            <w:rPrChange w:id="267" w:author="Author">
              <w:rPr/>
            </w:rPrChange>
          </w:rPr>
          <w:instrText>HYPERLINK \l "ref-Crino_2023" \h</w:instrText>
        </w:r>
        <w:r w:rsidR="003D4ACF" w:rsidRPr="006C0255">
          <w:rPr>
            <w:rFonts w:ascii="Times New Roman" w:hAnsi="Times New Roman" w:cs="Times New Roman"/>
          </w:rPr>
        </w:r>
        <w:r w:rsidR="003D4ACF" w:rsidRPr="006C0255">
          <w:rPr>
            <w:rFonts w:ascii="Times New Roman" w:hAnsi="Times New Roman" w:cs="Times New Roman"/>
            <w:rPrChange w:id="268" w:author="Author">
              <w:rPr/>
            </w:rPrChange>
          </w:rPr>
          <w:fldChar w:fldCharType="separate"/>
        </w:r>
        <w:r w:rsidR="003D4ACF" w:rsidRPr="004A5E88">
          <w:rPr>
            <w:rStyle w:val="Hyperlink"/>
            <w:rFonts w:ascii="Times New Roman" w:hAnsi="Times New Roman" w:cs="Times New Roman"/>
            <w:color w:val="000000" w:themeColor="text1"/>
          </w:rPr>
          <w:t>Crino et al. 2023</w:t>
        </w:r>
        <w:r w:rsidR="003D4ACF" w:rsidRPr="006C0255">
          <w:rPr>
            <w:rFonts w:ascii="Times New Roman" w:hAnsi="Times New Roman" w:cs="Times New Roman"/>
            <w:rPrChange w:id="269" w:author="Author">
              <w:rPr/>
            </w:rPrChange>
          </w:rPr>
          <w:fldChar w:fldCharType="end"/>
        </w:r>
        <w:r w:rsidR="003D4ACF" w:rsidRPr="004A5E88">
          <w:rPr>
            <w:rFonts w:ascii="Times New Roman" w:hAnsi="Times New Roman" w:cs="Times New Roman"/>
            <w:color w:val="000000" w:themeColor="text1"/>
          </w:rPr>
          <w:t xml:space="preserve">). </w:t>
        </w:r>
        <w:r w:rsidR="00354C90" w:rsidRPr="004A5E88">
          <w:rPr>
            <w:rFonts w:ascii="Times New Roman" w:hAnsi="Times New Roman" w:cs="Times New Roman"/>
            <w:color w:val="000000" w:themeColor="text1"/>
          </w:rPr>
          <w:t>For example, t</w:t>
        </w:r>
        <w:r w:rsidR="003D4ACF" w:rsidRPr="004A5E88">
          <w:rPr>
            <w:rFonts w:ascii="Times New Roman" w:hAnsi="Times New Roman" w:cs="Times New Roman"/>
            <w:color w:val="000000" w:themeColor="text1"/>
          </w:rPr>
          <w:t>emperatures outside the optimal range can trigger stress responses, leading to the release of glucocorticoids (GCs) (</w:t>
        </w:r>
        <w:r w:rsidR="003D4ACF" w:rsidRPr="006C0255">
          <w:rPr>
            <w:rFonts w:ascii="Times New Roman" w:hAnsi="Times New Roman" w:cs="Times New Roman"/>
            <w:rPrChange w:id="270" w:author="Author">
              <w:rPr/>
            </w:rPrChange>
          </w:rPr>
          <w:fldChar w:fldCharType="begin"/>
        </w:r>
        <w:r w:rsidR="003D4ACF" w:rsidRPr="006C0255">
          <w:rPr>
            <w:rFonts w:ascii="Times New Roman" w:hAnsi="Times New Roman" w:cs="Times New Roman"/>
            <w:rPrChange w:id="271" w:author="Author">
              <w:rPr/>
            </w:rPrChange>
          </w:rPr>
          <w:instrText>HYPERLINK \l "ref-sapolsky_how_2000" \h</w:instrText>
        </w:r>
        <w:r w:rsidR="003D4ACF" w:rsidRPr="006C0255">
          <w:rPr>
            <w:rFonts w:ascii="Times New Roman" w:hAnsi="Times New Roman" w:cs="Times New Roman"/>
          </w:rPr>
        </w:r>
        <w:r w:rsidR="003D4ACF" w:rsidRPr="006C0255">
          <w:rPr>
            <w:rFonts w:ascii="Times New Roman" w:hAnsi="Times New Roman" w:cs="Times New Roman"/>
            <w:rPrChange w:id="272" w:author="Author">
              <w:rPr/>
            </w:rPrChange>
          </w:rPr>
          <w:fldChar w:fldCharType="separate"/>
        </w:r>
        <w:r w:rsidR="003D4ACF" w:rsidRPr="004A5E88">
          <w:rPr>
            <w:rStyle w:val="Hyperlink"/>
            <w:rFonts w:ascii="Times New Roman" w:hAnsi="Times New Roman" w:cs="Times New Roman"/>
            <w:color w:val="000000" w:themeColor="text1"/>
          </w:rPr>
          <w:t>Sapolsky et al. 2000</w:t>
        </w:r>
        <w:r w:rsidR="003D4ACF" w:rsidRPr="006C0255">
          <w:rPr>
            <w:rFonts w:ascii="Times New Roman" w:hAnsi="Times New Roman" w:cs="Times New Roman"/>
            <w:rPrChange w:id="273" w:author="Author">
              <w:rPr/>
            </w:rPrChange>
          </w:rPr>
          <w:fldChar w:fldCharType="end"/>
        </w:r>
        <w:r w:rsidR="003D4ACF" w:rsidRPr="004A5E88">
          <w:rPr>
            <w:rFonts w:ascii="Times New Roman" w:hAnsi="Times New Roman" w:cs="Times New Roman"/>
            <w:color w:val="000000" w:themeColor="text1"/>
          </w:rPr>
          <w:t>), which may then be transmitted to offspring (</w:t>
        </w:r>
        <w:r w:rsidR="003D4ACF" w:rsidRPr="006C0255">
          <w:rPr>
            <w:rFonts w:ascii="Times New Roman" w:hAnsi="Times New Roman" w:cs="Times New Roman"/>
            <w:rPrChange w:id="274" w:author="Author">
              <w:rPr/>
            </w:rPrChange>
          </w:rPr>
          <w:fldChar w:fldCharType="begin"/>
        </w:r>
        <w:r w:rsidR="003D4ACF" w:rsidRPr="006C0255">
          <w:rPr>
            <w:rFonts w:ascii="Times New Roman" w:hAnsi="Times New Roman" w:cs="Times New Roman"/>
            <w:rPrChange w:id="275" w:author="Author">
              <w:rPr/>
            </w:rPrChange>
          </w:rPr>
          <w:instrText>HYPERLINK \l "ref-Crino_2023" \h</w:instrText>
        </w:r>
        <w:r w:rsidR="003D4ACF" w:rsidRPr="006C0255">
          <w:rPr>
            <w:rFonts w:ascii="Times New Roman" w:hAnsi="Times New Roman" w:cs="Times New Roman"/>
          </w:rPr>
        </w:r>
        <w:r w:rsidR="003D4ACF" w:rsidRPr="006C0255">
          <w:rPr>
            <w:rFonts w:ascii="Times New Roman" w:hAnsi="Times New Roman" w:cs="Times New Roman"/>
            <w:rPrChange w:id="276" w:author="Author">
              <w:rPr/>
            </w:rPrChange>
          </w:rPr>
          <w:fldChar w:fldCharType="separate"/>
        </w:r>
        <w:r w:rsidR="003D4ACF" w:rsidRPr="004A5E88">
          <w:rPr>
            <w:rStyle w:val="Hyperlink"/>
            <w:rFonts w:ascii="Times New Roman" w:hAnsi="Times New Roman" w:cs="Times New Roman"/>
            <w:color w:val="000000" w:themeColor="text1"/>
          </w:rPr>
          <w:t>Crino et al. 2023</w:t>
        </w:r>
        <w:r w:rsidR="003D4ACF" w:rsidRPr="006C0255">
          <w:rPr>
            <w:rFonts w:ascii="Times New Roman" w:hAnsi="Times New Roman" w:cs="Times New Roman"/>
            <w:rPrChange w:id="277" w:author="Author">
              <w:rPr/>
            </w:rPrChange>
          </w:rPr>
          <w:fldChar w:fldCharType="end"/>
        </w:r>
        <w:r w:rsidR="003D4ACF" w:rsidRPr="004A5E88">
          <w:rPr>
            <w:rFonts w:ascii="Times New Roman" w:hAnsi="Times New Roman" w:cs="Times New Roman"/>
            <w:color w:val="000000" w:themeColor="text1"/>
          </w:rPr>
          <w:t>). Elevated prenatal GCs can, in turn, influence cognition by altering brain function (</w:t>
        </w:r>
        <w:r w:rsidR="003D4ACF" w:rsidRPr="006C0255">
          <w:rPr>
            <w:rFonts w:ascii="Times New Roman" w:hAnsi="Times New Roman" w:cs="Times New Roman"/>
            <w:rPrChange w:id="278" w:author="Author">
              <w:rPr/>
            </w:rPrChange>
          </w:rPr>
          <w:fldChar w:fldCharType="begin"/>
        </w:r>
        <w:r w:rsidR="003D4ACF" w:rsidRPr="006C0255">
          <w:rPr>
            <w:rFonts w:ascii="Times New Roman" w:hAnsi="Times New Roman" w:cs="Times New Roman"/>
            <w:rPrChange w:id="279" w:author="Author">
              <w:rPr/>
            </w:rPrChange>
          </w:rPr>
          <w:instrText>HYPERLINK \l "ref-szuran_water_1994" \h</w:instrText>
        </w:r>
        <w:r w:rsidR="003D4ACF" w:rsidRPr="006C0255">
          <w:rPr>
            <w:rFonts w:ascii="Times New Roman" w:hAnsi="Times New Roman" w:cs="Times New Roman"/>
          </w:rPr>
        </w:r>
        <w:r w:rsidR="003D4ACF" w:rsidRPr="006C0255">
          <w:rPr>
            <w:rFonts w:ascii="Times New Roman" w:hAnsi="Times New Roman" w:cs="Times New Roman"/>
            <w:rPrChange w:id="280" w:author="Author">
              <w:rPr/>
            </w:rPrChange>
          </w:rPr>
          <w:fldChar w:fldCharType="separate"/>
        </w:r>
        <w:r w:rsidR="003D4ACF" w:rsidRPr="004A5E88">
          <w:rPr>
            <w:rStyle w:val="Hyperlink"/>
            <w:rFonts w:ascii="Times New Roman" w:hAnsi="Times New Roman" w:cs="Times New Roman"/>
            <w:color w:val="000000" w:themeColor="text1"/>
          </w:rPr>
          <w:t>Szuran et al. 1994</w:t>
        </w:r>
        <w:r w:rsidR="003D4ACF" w:rsidRPr="006C0255">
          <w:rPr>
            <w:rFonts w:ascii="Times New Roman" w:hAnsi="Times New Roman" w:cs="Times New Roman"/>
            <w:rPrChange w:id="281"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82" w:author="Author">
              <w:rPr/>
            </w:rPrChange>
          </w:rPr>
          <w:fldChar w:fldCharType="begin"/>
        </w:r>
        <w:r w:rsidR="003D4ACF" w:rsidRPr="006C0255">
          <w:rPr>
            <w:rFonts w:ascii="Times New Roman" w:hAnsi="Times New Roman" w:cs="Times New Roman"/>
            <w:rPrChange w:id="283" w:author="Author">
              <w:rPr/>
            </w:rPrChange>
          </w:rPr>
          <w:instrText>HYPERLINK \l "ref-zhu_prenatal_2004" \h</w:instrText>
        </w:r>
        <w:r w:rsidR="003D4ACF" w:rsidRPr="006C0255">
          <w:rPr>
            <w:rFonts w:ascii="Times New Roman" w:hAnsi="Times New Roman" w:cs="Times New Roman"/>
          </w:rPr>
        </w:r>
        <w:r w:rsidR="003D4ACF" w:rsidRPr="006C0255">
          <w:rPr>
            <w:rFonts w:ascii="Times New Roman" w:hAnsi="Times New Roman" w:cs="Times New Roman"/>
            <w:rPrChange w:id="284" w:author="Author">
              <w:rPr/>
            </w:rPrChange>
          </w:rPr>
          <w:fldChar w:fldCharType="separate"/>
        </w:r>
        <w:r w:rsidR="003D4ACF" w:rsidRPr="004A5E88">
          <w:rPr>
            <w:rStyle w:val="Hyperlink"/>
            <w:rFonts w:ascii="Times New Roman" w:hAnsi="Times New Roman" w:cs="Times New Roman"/>
            <w:color w:val="000000" w:themeColor="text1"/>
          </w:rPr>
          <w:t>Zhu et al. 2004</w:t>
        </w:r>
        <w:r w:rsidR="003D4ACF" w:rsidRPr="006C0255">
          <w:rPr>
            <w:rFonts w:ascii="Times New Roman" w:hAnsi="Times New Roman" w:cs="Times New Roman"/>
            <w:rPrChange w:id="285"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86" w:author="Author">
              <w:rPr/>
            </w:rPrChange>
          </w:rPr>
          <w:fldChar w:fldCharType="begin"/>
        </w:r>
        <w:r w:rsidR="003D4ACF" w:rsidRPr="006C0255">
          <w:rPr>
            <w:rFonts w:ascii="Times New Roman" w:hAnsi="Times New Roman" w:cs="Times New Roman"/>
            <w:rPrChange w:id="287" w:author="Author">
              <w:rPr/>
            </w:rPrChange>
          </w:rPr>
          <w:instrText>HYPERLINK \l "ref-crino_corticosterone_2014-learn" \h</w:instrText>
        </w:r>
        <w:r w:rsidR="003D4ACF" w:rsidRPr="006C0255">
          <w:rPr>
            <w:rFonts w:ascii="Times New Roman" w:hAnsi="Times New Roman" w:cs="Times New Roman"/>
          </w:rPr>
        </w:r>
        <w:r w:rsidR="003D4ACF" w:rsidRPr="006C0255">
          <w:rPr>
            <w:rFonts w:ascii="Times New Roman" w:hAnsi="Times New Roman" w:cs="Times New Roman"/>
            <w:rPrChange w:id="288" w:author="Author">
              <w:rPr/>
            </w:rPrChange>
          </w:rPr>
          <w:fldChar w:fldCharType="separate"/>
        </w:r>
        <w:r w:rsidR="003D4ACF" w:rsidRPr="004A5E88">
          <w:rPr>
            <w:rStyle w:val="Hyperlink"/>
            <w:rFonts w:ascii="Times New Roman" w:hAnsi="Times New Roman" w:cs="Times New Roman"/>
            <w:color w:val="000000" w:themeColor="text1"/>
          </w:rPr>
          <w:t>Crino et al. 2014</w:t>
        </w:r>
        <w:r w:rsidR="003D4ACF" w:rsidRPr="006C0255">
          <w:rPr>
            <w:rFonts w:ascii="Times New Roman" w:hAnsi="Times New Roman" w:cs="Times New Roman"/>
            <w:rPrChange w:id="289"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90" w:author="Author">
              <w:rPr/>
            </w:rPrChange>
          </w:rPr>
          <w:fldChar w:fldCharType="begin"/>
        </w:r>
        <w:r w:rsidR="003D4ACF" w:rsidRPr="006C0255">
          <w:rPr>
            <w:rFonts w:ascii="Times New Roman" w:hAnsi="Times New Roman" w:cs="Times New Roman"/>
            <w:rPrChange w:id="291" w:author="Author">
              <w:rPr/>
            </w:rPrChange>
          </w:rPr>
          <w:instrText>HYPERLINK \l "ref-farrell_developmental_2015-learn" \h</w:instrText>
        </w:r>
        <w:r w:rsidR="003D4ACF" w:rsidRPr="006C0255">
          <w:rPr>
            <w:rFonts w:ascii="Times New Roman" w:hAnsi="Times New Roman" w:cs="Times New Roman"/>
          </w:rPr>
        </w:r>
        <w:r w:rsidR="003D4ACF" w:rsidRPr="006C0255">
          <w:rPr>
            <w:rFonts w:ascii="Times New Roman" w:hAnsi="Times New Roman" w:cs="Times New Roman"/>
            <w:rPrChange w:id="292" w:author="Author">
              <w:rPr/>
            </w:rPrChange>
          </w:rPr>
          <w:fldChar w:fldCharType="separate"/>
        </w:r>
        <w:r w:rsidR="003D4ACF" w:rsidRPr="004A5E88">
          <w:rPr>
            <w:rStyle w:val="Hyperlink"/>
            <w:rFonts w:ascii="Times New Roman" w:hAnsi="Times New Roman" w:cs="Times New Roman"/>
            <w:color w:val="000000" w:themeColor="text1"/>
          </w:rPr>
          <w:t>Farrell et al. 2015</w:t>
        </w:r>
        <w:r w:rsidR="003D4ACF" w:rsidRPr="006C0255">
          <w:rPr>
            <w:rFonts w:ascii="Times New Roman" w:hAnsi="Times New Roman" w:cs="Times New Roman"/>
            <w:rPrChange w:id="293"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94" w:author="Author">
              <w:rPr/>
            </w:rPrChange>
          </w:rPr>
          <w:fldChar w:fldCharType="begin"/>
        </w:r>
        <w:r w:rsidR="003D4ACF" w:rsidRPr="006C0255">
          <w:rPr>
            <w:rFonts w:ascii="Times New Roman" w:hAnsi="Times New Roman" w:cs="Times New Roman"/>
            <w:rPrChange w:id="295" w:author="Author">
              <w:rPr/>
            </w:rPrChange>
          </w:rPr>
          <w:instrText>HYPERLINK \l "ref-bebus_associative_2016" \h</w:instrText>
        </w:r>
        <w:r w:rsidR="003D4ACF" w:rsidRPr="006C0255">
          <w:rPr>
            <w:rFonts w:ascii="Times New Roman" w:hAnsi="Times New Roman" w:cs="Times New Roman"/>
          </w:rPr>
        </w:r>
        <w:r w:rsidR="003D4ACF" w:rsidRPr="006C0255">
          <w:rPr>
            <w:rFonts w:ascii="Times New Roman" w:hAnsi="Times New Roman" w:cs="Times New Roman"/>
            <w:rPrChange w:id="296" w:author="Author">
              <w:rPr/>
            </w:rPrChange>
          </w:rPr>
          <w:fldChar w:fldCharType="separate"/>
        </w:r>
        <w:r w:rsidR="003D4ACF" w:rsidRPr="004A5E88">
          <w:rPr>
            <w:rStyle w:val="Hyperlink"/>
            <w:rFonts w:ascii="Times New Roman" w:hAnsi="Times New Roman" w:cs="Times New Roman"/>
            <w:color w:val="000000" w:themeColor="text1"/>
          </w:rPr>
          <w:t>Bebus et al. 2016</w:t>
        </w:r>
        <w:r w:rsidR="003D4ACF" w:rsidRPr="006C0255">
          <w:rPr>
            <w:rFonts w:ascii="Times New Roman" w:hAnsi="Times New Roman" w:cs="Times New Roman"/>
            <w:rPrChange w:id="297" w:author="Author">
              <w:rPr/>
            </w:rPrChange>
          </w:rPr>
          <w:fldChar w:fldCharType="end"/>
        </w:r>
        <w:r w:rsidR="003D4ACF" w:rsidRPr="004A5E88">
          <w:rPr>
            <w:rFonts w:ascii="Times New Roman" w:hAnsi="Times New Roman" w:cs="Times New Roman"/>
            <w:color w:val="000000" w:themeColor="text1"/>
          </w:rPr>
          <w:t xml:space="preserve">; </w:t>
        </w:r>
        <w:r w:rsidR="003D4ACF" w:rsidRPr="006C0255">
          <w:rPr>
            <w:rFonts w:ascii="Times New Roman" w:hAnsi="Times New Roman" w:cs="Times New Roman"/>
            <w:rPrChange w:id="298" w:author="Author">
              <w:rPr/>
            </w:rPrChange>
          </w:rPr>
          <w:fldChar w:fldCharType="begin"/>
        </w:r>
        <w:r w:rsidR="003D4ACF" w:rsidRPr="006C0255">
          <w:rPr>
            <w:rFonts w:ascii="Times New Roman" w:hAnsi="Times New Roman" w:cs="Times New Roman"/>
            <w:rPrChange w:id="299" w:author="Author">
              <w:rPr/>
            </w:rPrChange>
          </w:rPr>
          <w:instrText>HYPERLINK \l "ref-lui2017chronic" \h</w:instrText>
        </w:r>
        <w:r w:rsidR="003D4ACF" w:rsidRPr="006C0255">
          <w:rPr>
            <w:rFonts w:ascii="Times New Roman" w:hAnsi="Times New Roman" w:cs="Times New Roman"/>
          </w:rPr>
        </w:r>
        <w:r w:rsidR="003D4ACF" w:rsidRPr="006C0255">
          <w:rPr>
            <w:rFonts w:ascii="Times New Roman" w:hAnsi="Times New Roman" w:cs="Times New Roman"/>
            <w:rPrChange w:id="300" w:author="Author">
              <w:rPr/>
            </w:rPrChange>
          </w:rPr>
          <w:fldChar w:fldCharType="separate"/>
        </w:r>
        <w:r w:rsidR="003D4ACF" w:rsidRPr="004A5E88">
          <w:rPr>
            <w:rStyle w:val="Hyperlink"/>
            <w:rFonts w:ascii="Times New Roman" w:hAnsi="Times New Roman" w:cs="Times New Roman"/>
            <w:color w:val="000000" w:themeColor="text1"/>
          </w:rPr>
          <w:t>Lui et al. 2017</w:t>
        </w:r>
        <w:r w:rsidR="003D4ACF" w:rsidRPr="006C0255">
          <w:rPr>
            <w:rFonts w:ascii="Times New Roman" w:hAnsi="Times New Roman" w:cs="Times New Roman"/>
            <w:rPrChange w:id="301" w:author="Author">
              <w:rPr/>
            </w:rPrChange>
          </w:rPr>
          <w:fldChar w:fldCharType="end"/>
        </w:r>
        <w:r w:rsidR="003D4ACF" w:rsidRPr="004A5E88">
          <w:rPr>
            <w:rFonts w:ascii="Times New Roman" w:hAnsi="Times New Roman" w:cs="Times New Roman"/>
            <w:color w:val="000000" w:themeColor="text1"/>
          </w:rPr>
          <w:t>). As such, the interaction between GCs and develo</w:t>
        </w:r>
        <w:r w:rsidR="007D7791" w:rsidRPr="004A5E88">
          <w:rPr>
            <w:rFonts w:ascii="Times New Roman" w:hAnsi="Times New Roman" w:cs="Times New Roman"/>
            <w:color w:val="000000" w:themeColor="text1"/>
          </w:rPr>
          <w:t>p</w:t>
        </w:r>
        <w:r w:rsidR="003D4ACF" w:rsidRPr="004A5E88">
          <w:rPr>
            <w:rFonts w:ascii="Times New Roman" w:hAnsi="Times New Roman" w:cs="Times New Roman"/>
            <w:color w:val="000000" w:themeColor="text1"/>
          </w:rPr>
          <w:t xml:space="preserve">mental temperature </w:t>
        </w:r>
        <w:r w:rsidR="00354C90" w:rsidRPr="004A5E88">
          <w:rPr>
            <w:rFonts w:ascii="Times New Roman" w:hAnsi="Times New Roman" w:cs="Times New Roman"/>
            <w:color w:val="000000" w:themeColor="text1"/>
          </w:rPr>
          <w:t>may</w:t>
        </w:r>
        <w:r w:rsidR="003D4ACF" w:rsidRPr="004A5E88">
          <w:rPr>
            <w:rFonts w:ascii="Times New Roman" w:hAnsi="Times New Roman" w:cs="Times New Roman"/>
            <w:color w:val="000000" w:themeColor="text1"/>
          </w:rPr>
          <w:t xml:space="preserve"> be relevant in shaping reptile cognition. Most studies on the effects of GC exposure or elevated temperatures during development focus on learning and memory, but</w:t>
        </w:r>
        <w:r w:rsidR="00354C90" w:rsidRPr="004A5E88">
          <w:rPr>
            <w:rFonts w:ascii="Times New Roman" w:hAnsi="Times New Roman" w:cs="Times New Roman"/>
            <w:color w:val="000000" w:themeColor="text1"/>
          </w:rPr>
          <w:t xml:space="preserve">, to the best of our knowledge, only one study has </w:t>
        </w:r>
        <w:r w:rsidR="003D4ACF" w:rsidRPr="004A5E88">
          <w:rPr>
            <w:rFonts w:ascii="Times New Roman" w:hAnsi="Times New Roman" w:cs="Times New Roman"/>
            <w:color w:val="000000" w:themeColor="text1"/>
          </w:rPr>
          <w:t>investigated how early-life conditions can affect quantity discrimination despite its importance on animals’ li</w:t>
        </w:r>
        <w:r w:rsidR="007D7791" w:rsidRPr="004A5E88">
          <w:rPr>
            <w:rFonts w:ascii="Times New Roman" w:hAnsi="Times New Roman" w:cs="Times New Roman"/>
            <w:color w:val="000000" w:themeColor="text1"/>
          </w:rPr>
          <w:t>v</w:t>
        </w:r>
        <w:r w:rsidR="003D4ACF" w:rsidRPr="004A5E88">
          <w:rPr>
            <w:rFonts w:ascii="Times New Roman" w:hAnsi="Times New Roman" w:cs="Times New Roman"/>
            <w:color w:val="000000" w:themeColor="text1"/>
          </w:rPr>
          <w:t xml:space="preserve">es (see </w:t>
        </w:r>
        <w:r w:rsidR="003D4ACF" w:rsidRPr="006C0255">
          <w:rPr>
            <w:rFonts w:ascii="Times New Roman" w:hAnsi="Times New Roman" w:cs="Times New Roman"/>
            <w:rPrChange w:id="302" w:author="Author">
              <w:rPr/>
            </w:rPrChange>
          </w:rPr>
          <w:fldChar w:fldCharType="begin"/>
        </w:r>
        <w:r w:rsidR="003D4ACF" w:rsidRPr="006C0255">
          <w:rPr>
            <w:rFonts w:ascii="Times New Roman" w:hAnsi="Times New Roman" w:cs="Times New Roman"/>
            <w:rPrChange w:id="303" w:author="Author">
              <w:rPr/>
            </w:rPrChange>
          </w:rPr>
          <w:instrText>HYPERLINK \l "ref-vila_pouca_quantity_2019" \h</w:instrText>
        </w:r>
        <w:r w:rsidR="003D4ACF" w:rsidRPr="006C0255">
          <w:rPr>
            <w:rFonts w:ascii="Times New Roman" w:hAnsi="Times New Roman" w:cs="Times New Roman"/>
          </w:rPr>
        </w:r>
        <w:r w:rsidR="003D4ACF" w:rsidRPr="006C0255">
          <w:rPr>
            <w:rFonts w:ascii="Times New Roman" w:hAnsi="Times New Roman" w:cs="Times New Roman"/>
            <w:rPrChange w:id="304" w:author="Author">
              <w:rPr/>
            </w:rPrChange>
          </w:rPr>
          <w:fldChar w:fldCharType="separate"/>
        </w:r>
        <w:r w:rsidR="00AB29F8" w:rsidRPr="004A5E88">
          <w:rPr>
            <w:rStyle w:val="Hyperlink"/>
            <w:rFonts w:ascii="Times New Roman" w:hAnsi="Times New Roman" w:cs="Times New Roman"/>
            <w:color w:val="000000" w:themeColor="text1"/>
          </w:rPr>
          <w:t xml:space="preserve">Vila-Pouca </w:t>
        </w:r>
        <w:r w:rsidR="003D4ACF" w:rsidRPr="004A5E88">
          <w:rPr>
            <w:rStyle w:val="Hyperlink"/>
            <w:rFonts w:ascii="Times New Roman" w:hAnsi="Times New Roman" w:cs="Times New Roman"/>
            <w:color w:val="000000" w:themeColor="text1"/>
          </w:rPr>
          <w:t>et al. 2019</w:t>
        </w:r>
        <w:r w:rsidR="003D4ACF" w:rsidRPr="006C0255">
          <w:rPr>
            <w:rFonts w:ascii="Times New Roman" w:hAnsi="Times New Roman" w:cs="Times New Roman"/>
            <w:rPrChange w:id="305" w:author="Author">
              <w:rPr/>
            </w:rPrChange>
          </w:rPr>
          <w:fldChar w:fldCharType="end"/>
        </w:r>
        <w:r w:rsidR="003D4ACF" w:rsidRPr="004A5E88">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6A18ACC4" w:rsidR="00DB4A62" w:rsidRPr="004A5E88" w:rsidDel="003D4ACF" w:rsidRDefault="003D4ACF" w:rsidP="006C0255">
      <w:pPr>
        <w:pStyle w:val="BodyText"/>
        <w:spacing w:line="360" w:lineRule="auto"/>
        <w:rPr>
          <w:del w:id="306" w:author="Author"/>
          <w:rFonts w:ascii="Times New Roman" w:hAnsi="Times New Roman" w:cs="Times New Roman"/>
        </w:rPr>
        <w:pPrChange w:id="307" w:author="Author">
          <w:pPr>
            <w:pStyle w:val="BodyText"/>
            <w:spacing w:line="480" w:lineRule="auto"/>
          </w:pPr>
        </w:pPrChange>
      </w:pPr>
      <w:ins w:id="308" w:author="Author">
        <w:r w:rsidRPr="004A5E88">
          <w:rPr>
            <w:rFonts w:ascii="Times New Roman" w:hAnsi="Times New Roman" w:cs="Times New Roman"/>
            <w:color w:val="000000" w:themeColor="text1"/>
          </w:rPr>
          <w:t xml:space="preserve">Here, we investigated </w:t>
        </w:r>
        <w:r w:rsidR="00074CC4" w:rsidRPr="004A5E88">
          <w:rPr>
            <w:rFonts w:ascii="Times New Roman" w:hAnsi="Times New Roman" w:cs="Times New Roman"/>
            <w:color w:val="000000" w:themeColor="text1"/>
          </w:rPr>
          <w:t>quantity discrimination</w:t>
        </w:r>
        <w:r w:rsidRPr="004A5E88">
          <w:rPr>
            <w:rFonts w:ascii="Times New Roman" w:hAnsi="Times New Roman" w:cs="Times New Roman"/>
            <w:color w:val="000000" w:themeColor="text1"/>
          </w:rPr>
          <w:t xml:space="preserve"> in the common garden skink (</w:t>
        </w:r>
        <w:r w:rsidRPr="004A5E88">
          <w:rPr>
            <w:rFonts w:ascii="Times New Roman" w:hAnsi="Times New Roman" w:cs="Times New Roman"/>
            <w:i/>
            <w:iCs/>
            <w:color w:val="000000" w:themeColor="text1"/>
          </w:rPr>
          <w:t>Lampropholis guichenoti</w:t>
        </w:r>
        <w:r w:rsidRPr="004A5E88">
          <w:rPr>
            <w:rFonts w:ascii="Times New Roman" w:hAnsi="Times New Roman" w:cs="Times New Roman"/>
            <w:color w:val="000000" w:themeColor="text1"/>
          </w:rPr>
          <w:t>) using a spontaneous choice test where lizards were presented with different number</w:t>
        </w:r>
        <w:r w:rsidR="00DF1AC9">
          <w:rPr>
            <w:rFonts w:ascii="Times New Roman" w:hAnsi="Times New Roman" w:cs="Times New Roman"/>
            <w:color w:val="000000" w:themeColor="text1"/>
          </w:rPr>
          <w:t>s</w:t>
        </w:r>
        <w:r w:rsidRPr="004A5E88">
          <w:rPr>
            <w:rFonts w:ascii="Times New Roman" w:hAnsi="Times New Roman" w:cs="Times New Roman"/>
            <w:color w:val="000000" w:themeColor="text1"/>
          </w:rPr>
          <w:t xml:space="preserve"> </w:t>
        </w:r>
        <w:r w:rsidRPr="004A5E88">
          <w:rPr>
            <w:rFonts w:ascii="Times New Roman" w:hAnsi="Times New Roman" w:cs="Times New Roman"/>
            <w:color w:val="000000" w:themeColor="text1"/>
          </w:rPr>
          <w:lastRenderedPageBreak/>
          <w:t>of food items. In a</w:t>
        </w:r>
        <w:r w:rsidR="00074CC4" w:rsidRPr="004A5E88">
          <w:rPr>
            <w:rFonts w:ascii="Times New Roman" w:hAnsi="Times New Roman" w:cs="Times New Roman"/>
            <w:color w:val="000000" w:themeColor="text1"/>
          </w:rPr>
          <w:t>d</w:t>
        </w:r>
        <w:r w:rsidRPr="004A5E88">
          <w:rPr>
            <w:rFonts w:ascii="Times New Roman" w:hAnsi="Times New Roman" w:cs="Times New Roman"/>
            <w:color w:val="000000" w:themeColor="text1"/>
          </w:rPr>
          <w:t xml:space="preserve">dition, we examined how prenatal corticosterone (CORT) - the main GC in reptiles - and incubation temperature can affect </w:t>
        </w:r>
        <w:r w:rsidR="00074CC4" w:rsidRPr="004A5E88">
          <w:rPr>
            <w:rFonts w:ascii="Times New Roman" w:hAnsi="Times New Roman" w:cs="Times New Roman"/>
            <w:color w:val="000000" w:themeColor="text1"/>
          </w:rPr>
          <w:t>quantity</w:t>
        </w:r>
        <w:r w:rsidRPr="004A5E88">
          <w:rPr>
            <w:rFonts w:ascii="Times New Roman" w:hAnsi="Times New Roman" w:cs="Times New Roman"/>
            <w:color w:val="000000" w:themeColor="text1"/>
          </w:rPr>
          <w:t xml:space="preserve"> discrimination and decision-making in foraging contexts. To do so, we manipulated CORT concentration (CORT-treated or a sham control)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w:t>
        </w:r>
        <w:r w:rsidR="00074CC4" w:rsidRPr="004A5E88">
          <w:rPr>
            <w:rFonts w:ascii="Times New Roman" w:hAnsi="Times New Roman" w:cs="Times New Roman"/>
            <w:color w:val="000000" w:themeColor="text1"/>
          </w:rPr>
          <w:t>Previous studies showed that skink species</w:t>
        </w:r>
        <w:r w:rsidRPr="004A5E88">
          <w:rPr>
            <w:rFonts w:ascii="Times New Roman" w:hAnsi="Times New Roman" w:cs="Times New Roman"/>
            <w:color w:val="000000" w:themeColor="text1"/>
          </w:rPr>
          <w:t xml:space="preserve"> can discriminate between different quantities of food using both the ANS and the OFS (</w:t>
        </w:r>
        <w:r w:rsidRPr="006C0255">
          <w:rPr>
            <w:rFonts w:ascii="Times New Roman" w:hAnsi="Times New Roman" w:cs="Times New Roman"/>
            <w:rPrChange w:id="309" w:author="Author">
              <w:rPr/>
            </w:rPrChange>
          </w:rPr>
          <w:fldChar w:fldCharType="begin"/>
        </w:r>
        <w:r w:rsidRPr="006C0255">
          <w:rPr>
            <w:rFonts w:ascii="Times New Roman" w:hAnsi="Times New Roman" w:cs="Times New Roman"/>
            <w:rPrChange w:id="310" w:author="Author">
              <w:rPr/>
            </w:rPrChange>
          </w:rPr>
          <w:instrText>HYPERLINK \l "ref-szabo_spontaneous_2021" \h</w:instrText>
        </w:r>
        <w:r w:rsidRPr="006C0255">
          <w:rPr>
            <w:rFonts w:ascii="Times New Roman" w:hAnsi="Times New Roman" w:cs="Times New Roman"/>
          </w:rPr>
        </w:r>
        <w:r w:rsidRPr="006C0255">
          <w:rPr>
            <w:rFonts w:ascii="Times New Roman" w:hAnsi="Times New Roman" w:cs="Times New Roman"/>
            <w:rPrChange w:id="311" w:author="Author">
              <w:rPr/>
            </w:rPrChange>
          </w:rPr>
          <w:fldChar w:fldCharType="separate"/>
        </w:r>
        <w:r w:rsidRPr="004A5E88">
          <w:rPr>
            <w:rStyle w:val="Hyperlink"/>
            <w:rFonts w:ascii="Times New Roman" w:hAnsi="Times New Roman" w:cs="Times New Roman"/>
            <w:color w:val="000000" w:themeColor="text1"/>
          </w:rPr>
          <w:t>Szabo et al. 2021</w:t>
        </w:r>
        <w:r w:rsidRPr="006C0255">
          <w:rPr>
            <w:rFonts w:ascii="Times New Roman" w:hAnsi="Times New Roman" w:cs="Times New Roman"/>
            <w:rPrChange w:id="312"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13" w:author="Author">
              <w:rPr/>
            </w:rPrChange>
          </w:rPr>
          <w:fldChar w:fldCharType="begin"/>
        </w:r>
        <w:r w:rsidRPr="006C0255">
          <w:rPr>
            <w:rFonts w:ascii="Times New Roman" w:hAnsi="Times New Roman" w:cs="Times New Roman"/>
            <w:rPrChange w:id="314" w:author="Author">
              <w:rPr/>
            </w:rPrChange>
          </w:rPr>
          <w:instrText>HYPERLINK \l "ref-szabo2024spontaneous" \h</w:instrText>
        </w:r>
        <w:r w:rsidRPr="006C0255">
          <w:rPr>
            <w:rFonts w:ascii="Times New Roman" w:hAnsi="Times New Roman" w:cs="Times New Roman"/>
          </w:rPr>
        </w:r>
        <w:r w:rsidRPr="006C0255">
          <w:rPr>
            <w:rFonts w:ascii="Times New Roman" w:hAnsi="Times New Roman" w:cs="Times New Roman"/>
            <w:rPrChange w:id="315" w:author="Author">
              <w:rPr/>
            </w:rPrChange>
          </w:rPr>
          <w:fldChar w:fldCharType="separate"/>
        </w:r>
        <w:r w:rsidRPr="004A5E88">
          <w:rPr>
            <w:rStyle w:val="Hyperlink"/>
            <w:rFonts w:ascii="Times New Roman" w:hAnsi="Times New Roman" w:cs="Times New Roman"/>
            <w:color w:val="000000" w:themeColor="text1"/>
          </w:rPr>
          <w:t>2024</w:t>
        </w:r>
        <w:r w:rsidRPr="006C0255">
          <w:rPr>
            <w:rFonts w:ascii="Times New Roman" w:hAnsi="Times New Roman" w:cs="Times New Roman"/>
            <w:rPrChange w:id="316" w:author="Author">
              <w:rPr/>
            </w:rPrChange>
          </w:rPr>
          <w:fldChar w:fldCharType="end"/>
        </w:r>
        <w:r w:rsidRPr="004A5E88">
          <w:rPr>
            <w:rFonts w:ascii="Times New Roman" w:hAnsi="Times New Roman" w:cs="Times New Roman"/>
            <w:color w:val="000000" w:themeColor="text1"/>
          </w:rPr>
          <w:t xml:space="preserve">). We predicted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to be able to discriminate between different number</w:t>
        </w:r>
        <w:r w:rsidR="00DF1AC9">
          <w:rPr>
            <w:rFonts w:ascii="Times New Roman" w:hAnsi="Times New Roman" w:cs="Times New Roman"/>
            <w:color w:val="000000" w:themeColor="text1"/>
          </w:rPr>
          <w:t>s</w:t>
        </w:r>
        <w:r w:rsidRPr="004A5E88">
          <w:rPr>
            <w:rFonts w:ascii="Times New Roman" w:hAnsi="Times New Roman" w:cs="Times New Roman"/>
            <w:color w:val="000000" w:themeColor="text1"/>
          </w:rPr>
          <w:t xml:space="preserve"> of crickets even when controlling by other continuous variables </w:t>
        </w:r>
        <w:r w:rsidR="00074CC4" w:rsidRPr="004A5E88">
          <w:rPr>
            <w:rFonts w:ascii="Times New Roman" w:hAnsi="Times New Roman" w:cs="Times New Roman"/>
            <w:color w:val="000000" w:themeColor="text1"/>
          </w:rPr>
          <w:t xml:space="preserve">by other continuous variables like total length and area </w:t>
        </w:r>
        <w:r w:rsidRPr="004A5E88">
          <w:rPr>
            <w:rFonts w:ascii="Times New Roman" w:hAnsi="Times New Roman" w:cs="Times New Roman"/>
            <w:color w:val="000000" w:themeColor="text1"/>
          </w:rPr>
          <w:t>(i.e. by using the OFS). Furthermore, we predicted lizards’ decisions to be influenced by the early conditions they were subjected to. In this regard, we hypothesi</w:t>
        </w:r>
        <w:r w:rsidR="005F14C1" w:rsidRPr="004A5E88">
          <w:rPr>
            <w:rFonts w:ascii="Times New Roman" w:hAnsi="Times New Roman" w:cs="Times New Roman"/>
            <w:color w:val="000000" w:themeColor="text1"/>
          </w:rPr>
          <w:t>s</w:t>
        </w:r>
        <w:r w:rsidRPr="004A5E88">
          <w:rPr>
            <w:rFonts w:ascii="Times New Roman" w:hAnsi="Times New Roman" w:cs="Times New Roman"/>
            <w:color w:val="000000" w:themeColor="text1"/>
          </w:rPr>
          <w:t>ed that lizards incubated at higher temperatures would outperform those incubated at lower temperatures in the numerical discrimination task (</w:t>
        </w:r>
        <w:r w:rsidRPr="006C0255">
          <w:rPr>
            <w:rFonts w:ascii="Times New Roman" w:hAnsi="Times New Roman" w:cs="Times New Roman"/>
            <w:rPrChange w:id="317" w:author="Author">
              <w:rPr/>
            </w:rPrChange>
          </w:rPr>
          <w:fldChar w:fldCharType="begin"/>
        </w:r>
        <w:r w:rsidRPr="006C0255">
          <w:rPr>
            <w:rFonts w:ascii="Times New Roman" w:hAnsi="Times New Roman" w:cs="Times New Roman"/>
            <w:rPrChange w:id="318" w:author="Author">
              <w:rPr/>
            </w:rPrChange>
          </w:rPr>
          <w:instrText>HYPERLINK \l "ref-amiel_hotter_2012" \h</w:instrText>
        </w:r>
        <w:r w:rsidRPr="006C0255">
          <w:rPr>
            <w:rFonts w:ascii="Times New Roman" w:hAnsi="Times New Roman" w:cs="Times New Roman"/>
          </w:rPr>
        </w:r>
        <w:r w:rsidRPr="006C0255">
          <w:rPr>
            <w:rFonts w:ascii="Times New Roman" w:hAnsi="Times New Roman" w:cs="Times New Roman"/>
            <w:rPrChange w:id="319" w:author="Author">
              <w:rPr/>
            </w:rPrChange>
          </w:rPr>
          <w:fldChar w:fldCharType="separate"/>
        </w:r>
        <w:r w:rsidRPr="004A5E88">
          <w:rPr>
            <w:rStyle w:val="Hyperlink"/>
            <w:rFonts w:ascii="Times New Roman" w:hAnsi="Times New Roman" w:cs="Times New Roman"/>
            <w:color w:val="000000" w:themeColor="text1"/>
          </w:rPr>
          <w:t>Amiel and Shine 2012</w:t>
        </w:r>
        <w:r w:rsidRPr="006C0255">
          <w:rPr>
            <w:rFonts w:ascii="Times New Roman" w:hAnsi="Times New Roman" w:cs="Times New Roman"/>
            <w:rPrChange w:id="320"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21" w:author="Author">
              <w:rPr/>
            </w:rPrChange>
          </w:rPr>
          <w:fldChar w:fldCharType="begin"/>
        </w:r>
        <w:r w:rsidRPr="006C0255">
          <w:rPr>
            <w:rFonts w:ascii="Times New Roman" w:hAnsi="Times New Roman" w:cs="Times New Roman"/>
            <w:rPrChange w:id="322" w:author="Author">
              <w:rPr/>
            </w:rPrChange>
          </w:rPr>
          <w:instrText>HYPERLINK \l "ref-clark_colour_2014" \h</w:instrText>
        </w:r>
        <w:r w:rsidRPr="006C0255">
          <w:rPr>
            <w:rFonts w:ascii="Times New Roman" w:hAnsi="Times New Roman" w:cs="Times New Roman"/>
          </w:rPr>
        </w:r>
        <w:r w:rsidRPr="006C0255">
          <w:rPr>
            <w:rFonts w:ascii="Times New Roman" w:hAnsi="Times New Roman" w:cs="Times New Roman"/>
            <w:rPrChange w:id="323" w:author="Author">
              <w:rPr/>
            </w:rPrChange>
          </w:rPr>
          <w:fldChar w:fldCharType="separate"/>
        </w:r>
        <w:r w:rsidRPr="004A5E88">
          <w:rPr>
            <w:rStyle w:val="Hyperlink"/>
            <w:rFonts w:ascii="Times New Roman" w:hAnsi="Times New Roman" w:cs="Times New Roman"/>
            <w:color w:val="000000" w:themeColor="text1"/>
          </w:rPr>
          <w:t>Clark et al. 2014</w:t>
        </w:r>
        <w:r w:rsidRPr="006C0255">
          <w:rPr>
            <w:rFonts w:ascii="Times New Roman" w:hAnsi="Times New Roman" w:cs="Times New Roman"/>
            <w:rPrChange w:id="324"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25" w:author="Author">
              <w:rPr/>
            </w:rPrChange>
          </w:rPr>
          <w:fldChar w:fldCharType="begin"/>
        </w:r>
        <w:r w:rsidRPr="006C0255">
          <w:rPr>
            <w:rFonts w:ascii="Times New Roman" w:hAnsi="Times New Roman" w:cs="Times New Roman"/>
            <w:rPrChange w:id="326" w:author="Author">
              <w:rPr/>
            </w:rPrChange>
          </w:rPr>
          <w:instrText>HYPERLINK \l "ref-amiel_egg_2014" \h</w:instrText>
        </w:r>
        <w:r w:rsidRPr="006C0255">
          <w:rPr>
            <w:rFonts w:ascii="Times New Roman" w:hAnsi="Times New Roman" w:cs="Times New Roman"/>
          </w:rPr>
        </w:r>
        <w:r w:rsidRPr="006C0255">
          <w:rPr>
            <w:rFonts w:ascii="Times New Roman" w:hAnsi="Times New Roman" w:cs="Times New Roman"/>
            <w:rPrChange w:id="327" w:author="Author">
              <w:rPr/>
            </w:rPrChange>
          </w:rPr>
          <w:fldChar w:fldCharType="separate"/>
        </w:r>
        <w:r w:rsidRPr="004A5E88">
          <w:rPr>
            <w:rStyle w:val="Hyperlink"/>
            <w:rFonts w:ascii="Times New Roman" w:hAnsi="Times New Roman" w:cs="Times New Roman"/>
            <w:color w:val="000000" w:themeColor="text1"/>
          </w:rPr>
          <w:t>Amiel et al. 2014</w:t>
        </w:r>
        <w:r w:rsidRPr="006C0255">
          <w:rPr>
            <w:rFonts w:ascii="Times New Roman" w:hAnsi="Times New Roman" w:cs="Times New Roman"/>
            <w:rPrChange w:id="328"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29" w:author="Author">
              <w:rPr/>
            </w:rPrChange>
          </w:rPr>
          <w:fldChar w:fldCharType="begin"/>
        </w:r>
        <w:r w:rsidRPr="006C0255">
          <w:rPr>
            <w:rFonts w:ascii="Times New Roman" w:hAnsi="Times New Roman" w:cs="Times New Roman"/>
            <w:rPrChange w:id="330" w:author="Author">
              <w:rPr/>
            </w:rPrChange>
          </w:rPr>
          <w:instrText>HYPERLINK \l "ref-amiel_effects_2017" \h</w:instrText>
        </w:r>
        <w:r w:rsidRPr="006C0255">
          <w:rPr>
            <w:rFonts w:ascii="Times New Roman" w:hAnsi="Times New Roman" w:cs="Times New Roman"/>
          </w:rPr>
        </w:r>
        <w:r w:rsidRPr="006C0255">
          <w:rPr>
            <w:rFonts w:ascii="Times New Roman" w:hAnsi="Times New Roman" w:cs="Times New Roman"/>
            <w:rPrChange w:id="331" w:author="Author">
              <w:rPr/>
            </w:rPrChange>
          </w:rPr>
          <w:fldChar w:fldCharType="separate"/>
        </w:r>
        <w:r w:rsidRPr="004A5E88">
          <w:rPr>
            <w:rStyle w:val="Hyperlink"/>
            <w:rFonts w:ascii="Times New Roman" w:hAnsi="Times New Roman" w:cs="Times New Roman"/>
            <w:color w:val="000000" w:themeColor="text1"/>
          </w:rPr>
          <w:t>Amiel et al. 2017</w:t>
        </w:r>
        <w:r w:rsidRPr="006C0255">
          <w:rPr>
            <w:rFonts w:ascii="Times New Roman" w:hAnsi="Times New Roman" w:cs="Times New Roman"/>
            <w:rPrChange w:id="332"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33" w:author="Author">
              <w:rPr/>
            </w:rPrChange>
          </w:rPr>
          <w:fldChar w:fldCharType="begin"/>
        </w:r>
        <w:r w:rsidRPr="006C0255">
          <w:rPr>
            <w:rFonts w:ascii="Times New Roman" w:hAnsi="Times New Roman" w:cs="Times New Roman"/>
            <w:rPrChange w:id="334" w:author="Author">
              <w:rPr/>
            </w:rPrChange>
          </w:rPr>
          <w:instrText>HYPERLINK \l "ref-vila_pouca_quantity_2019" \h</w:instrText>
        </w:r>
        <w:r w:rsidRPr="006C0255">
          <w:rPr>
            <w:rFonts w:ascii="Times New Roman" w:hAnsi="Times New Roman" w:cs="Times New Roman"/>
          </w:rPr>
        </w:r>
        <w:r w:rsidRPr="006C0255">
          <w:rPr>
            <w:rFonts w:ascii="Times New Roman" w:hAnsi="Times New Roman" w:cs="Times New Roman"/>
            <w:rPrChange w:id="335" w:author="Author">
              <w:rPr/>
            </w:rPrChange>
          </w:rPr>
          <w:fldChar w:fldCharType="separate"/>
        </w:r>
        <w:r w:rsidR="00AB29F8" w:rsidRPr="004A5E88">
          <w:rPr>
            <w:rStyle w:val="Hyperlink"/>
            <w:rFonts w:ascii="Times New Roman" w:hAnsi="Times New Roman" w:cs="Times New Roman"/>
            <w:color w:val="000000" w:themeColor="text1"/>
          </w:rPr>
          <w:t xml:space="preserve">Vila-Pouca </w:t>
        </w:r>
        <w:r w:rsidRPr="004A5E88">
          <w:rPr>
            <w:rStyle w:val="Hyperlink"/>
            <w:rFonts w:ascii="Times New Roman" w:hAnsi="Times New Roman" w:cs="Times New Roman"/>
            <w:color w:val="000000" w:themeColor="text1"/>
          </w:rPr>
          <w:t>et al. 2019</w:t>
        </w:r>
        <w:r w:rsidRPr="006C0255">
          <w:rPr>
            <w:rFonts w:ascii="Times New Roman" w:hAnsi="Times New Roman" w:cs="Times New Roman"/>
            <w:rPrChange w:id="336" w:author="Author">
              <w:rPr/>
            </w:rPrChange>
          </w:rPr>
          <w:fldChar w:fldCharType="end"/>
        </w:r>
        <w:r w:rsidRPr="004A5E88">
          <w:rPr>
            <w:rFonts w:ascii="Times New Roman" w:hAnsi="Times New Roman" w:cs="Times New Roman"/>
            <w:color w:val="000000" w:themeColor="text1"/>
          </w:rPr>
          <w:t xml:space="preserve">). </w:t>
        </w:r>
        <w:r w:rsidR="00074CC4" w:rsidRPr="004A5E88">
          <w:rPr>
            <w:rFonts w:ascii="Times New Roman" w:hAnsi="Times New Roman" w:cs="Times New Roman"/>
            <w:color w:val="000000" w:themeColor="text1"/>
          </w:rPr>
          <w:t>Furthermore, w</w:t>
        </w:r>
        <w:r w:rsidRPr="004A5E88">
          <w:rPr>
            <w:rFonts w:ascii="Times New Roman" w:hAnsi="Times New Roman" w:cs="Times New Roman"/>
            <w:color w:val="000000" w:themeColor="text1"/>
          </w:rPr>
          <w:t xml:space="preserve">e predicted that increased CORT levels would impair numerical </w:t>
        </w:r>
        <w:r w:rsidR="00074CC4" w:rsidRPr="004A5E88">
          <w:rPr>
            <w:rFonts w:ascii="Times New Roman" w:hAnsi="Times New Roman" w:cs="Times New Roman"/>
            <w:color w:val="000000" w:themeColor="text1"/>
          </w:rPr>
          <w:t>discrimination</w:t>
        </w:r>
        <w:r w:rsidRPr="004A5E88">
          <w:rPr>
            <w:rFonts w:ascii="Times New Roman" w:hAnsi="Times New Roman" w:cs="Times New Roman"/>
            <w:color w:val="000000" w:themeColor="text1"/>
          </w:rPr>
          <w:t xml:space="preserve"> (</w:t>
        </w:r>
        <w:r w:rsidRPr="006C0255">
          <w:rPr>
            <w:rFonts w:ascii="Times New Roman" w:hAnsi="Times New Roman" w:cs="Times New Roman"/>
            <w:rPrChange w:id="337" w:author="Author">
              <w:rPr/>
            </w:rPrChange>
          </w:rPr>
          <w:fldChar w:fldCharType="begin"/>
        </w:r>
        <w:r w:rsidRPr="006C0255">
          <w:rPr>
            <w:rFonts w:ascii="Times New Roman" w:hAnsi="Times New Roman" w:cs="Times New Roman"/>
            <w:rPrChange w:id="338" w:author="Author">
              <w:rPr/>
            </w:rPrChange>
          </w:rPr>
          <w:instrText>HYPERLINK \l "ref-szuran_water_1994" \h</w:instrText>
        </w:r>
        <w:r w:rsidRPr="006C0255">
          <w:rPr>
            <w:rFonts w:ascii="Times New Roman" w:hAnsi="Times New Roman" w:cs="Times New Roman"/>
          </w:rPr>
        </w:r>
        <w:r w:rsidRPr="006C0255">
          <w:rPr>
            <w:rFonts w:ascii="Times New Roman" w:hAnsi="Times New Roman" w:cs="Times New Roman"/>
            <w:rPrChange w:id="339" w:author="Author">
              <w:rPr/>
            </w:rPrChange>
          </w:rPr>
          <w:fldChar w:fldCharType="separate"/>
        </w:r>
        <w:r w:rsidRPr="004A5E88">
          <w:rPr>
            <w:rStyle w:val="Hyperlink"/>
            <w:rFonts w:ascii="Times New Roman" w:hAnsi="Times New Roman" w:cs="Times New Roman"/>
            <w:color w:val="000000" w:themeColor="text1"/>
          </w:rPr>
          <w:t>Szuran et al. 1994</w:t>
        </w:r>
        <w:r w:rsidRPr="006C0255">
          <w:rPr>
            <w:rFonts w:ascii="Times New Roman" w:hAnsi="Times New Roman" w:cs="Times New Roman"/>
            <w:rPrChange w:id="340" w:author="Author">
              <w:rPr/>
            </w:rPrChange>
          </w:rPr>
          <w:fldChar w:fldCharType="end"/>
        </w:r>
        <w:r w:rsidRPr="004A5E88">
          <w:rPr>
            <w:rFonts w:ascii="Times New Roman" w:hAnsi="Times New Roman" w:cs="Times New Roman"/>
            <w:color w:val="000000" w:themeColor="text1"/>
          </w:rPr>
          <w:t xml:space="preserve">; </w:t>
        </w:r>
        <w:r w:rsidRPr="006C0255">
          <w:rPr>
            <w:rFonts w:ascii="Times New Roman" w:hAnsi="Times New Roman" w:cs="Times New Roman"/>
            <w:rPrChange w:id="341" w:author="Author">
              <w:rPr/>
            </w:rPrChange>
          </w:rPr>
          <w:fldChar w:fldCharType="begin"/>
        </w:r>
        <w:r w:rsidRPr="006C0255">
          <w:rPr>
            <w:rFonts w:ascii="Times New Roman" w:hAnsi="Times New Roman" w:cs="Times New Roman"/>
            <w:rPrChange w:id="342" w:author="Author">
              <w:rPr/>
            </w:rPrChange>
          </w:rPr>
          <w:instrText>HYPERLINK \l "ref-zhu_prenatal_2004" \h</w:instrText>
        </w:r>
        <w:r w:rsidRPr="006C0255">
          <w:rPr>
            <w:rFonts w:ascii="Times New Roman" w:hAnsi="Times New Roman" w:cs="Times New Roman"/>
          </w:rPr>
        </w:r>
        <w:r w:rsidRPr="006C0255">
          <w:rPr>
            <w:rFonts w:ascii="Times New Roman" w:hAnsi="Times New Roman" w:cs="Times New Roman"/>
            <w:rPrChange w:id="343" w:author="Author">
              <w:rPr/>
            </w:rPrChange>
          </w:rPr>
          <w:fldChar w:fldCharType="separate"/>
        </w:r>
        <w:r w:rsidRPr="004A5E88">
          <w:rPr>
            <w:rStyle w:val="Hyperlink"/>
            <w:rFonts w:ascii="Times New Roman" w:hAnsi="Times New Roman" w:cs="Times New Roman"/>
            <w:color w:val="000000" w:themeColor="text1"/>
          </w:rPr>
          <w:t>Zhu et al. 2004</w:t>
        </w:r>
        <w:r w:rsidRPr="006C0255">
          <w:rPr>
            <w:rFonts w:ascii="Times New Roman" w:hAnsi="Times New Roman" w:cs="Times New Roman"/>
            <w:rPrChange w:id="344" w:author="Author">
              <w:rPr/>
            </w:rPrChange>
          </w:rPr>
          <w:fldChar w:fldCharType="end"/>
        </w:r>
        <w:r w:rsidRPr="004A5E88">
          <w:rPr>
            <w:rFonts w:ascii="Times New Roman" w:hAnsi="Times New Roman" w:cs="Times New Roman"/>
            <w:color w:val="000000" w:themeColor="text1"/>
          </w:rPr>
          <w:t xml:space="preserve">), with more pronounced effects at lower temperatures. </w:t>
        </w:r>
      </w:ins>
      <w:del w:id="345" w:author="Author">
        <w:r w:rsidRPr="004A5E88" w:rsidDel="003D4ACF">
          <w:rPr>
            <w:rFonts w:ascii="Times New Roman" w:hAnsi="Times New Roman" w:cs="Times New Roman"/>
          </w:rPr>
          <w:delText>Numerical competence is often evaluated by considering the types of cues animals use (</w:delText>
        </w:r>
        <w:r w:rsidR="00DB4A62" w:rsidRPr="006C0255" w:rsidDel="003D4ACF">
          <w:rPr>
            <w:rFonts w:ascii="Times New Roman" w:hAnsi="Times New Roman" w:cs="Times New Roman"/>
            <w:rPrChange w:id="346" w:author="Author">
              <w:rPr/>
            </w:rPrChange>
          </w:rPr>
          <w:fldChar w:fldCharType="begin"/>
        </w:r>
        <w:r w:rsidR="00DB4A62" w:rsidRPr="006C0255" w:rsidDel="003D4ACF">
          <w:rPr>
            <w:rFonts w:ascii="Times New Roman" w:hAnsi="Times New Roman" w:cs="Times New Roman"/>
            <w:rPrChange w:id="347" w:author="Author">
              <w:rPr/>
            </w:rPrChange>
          </w:rPr>
          <w:delInstrText>HYPERLINK \l "ref-plotnik2019elephants"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48" w:author="Author">
              <w:rPr/>
            </w:rPrChange>
          </w:rPr>
          <w:fldChar w:fldCharType="separate"/>
        </w:r>
        <w:r w:rsidR="00DB4A62" w:rsidRPr="004A5E88" w:rsidDel="003D4ACF">
          <w:rPr>
            <w:rStyle w:val="Hyperlink"/>
            <w:rFonts w:ascii="Times New Roman" w:hAnsi="Times New Roman" w:cs="Times New Roman"/>
          </w:rPr>
          <w:delText>Plotnik et al. 2019</w:delText>
        </w:r>
        <w:r w:rsidR="00DB4A62" w:rsidRPr="006C0255" w:rsidDel="003D4ACF">
          <w:rPr>
            <w:rFonts w:ascii="Times New Roman" w:hAnsi="Times New Roman" w:cs="Times New Roman"/>
            <w:rPrChange w:id="349"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50" w:author="Author">
              <w:rPr/>
            </w:rPrChange>
          </w:rPr>
          <w:fldChar w:fldCharType="begin"/>
        </w:r>
        <w:r w:rsidR="00DB4A62" w:rsidRPr="006C0255" w:rsidDel="003D4ACF">
          <w:rPr>
            <w:rFonts w:ascii="Times New Roman" w:hAnsi="Times New Roman" w:cs="Times New Roman"/>
            <w:rPrChange w:id="351" w:author="Author">
              <w:rPr/>
            </w:rPrChange>
          </w:rPr>
          <w:delInstrText>HYPERLINK \l "ref-cooper2024tell"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52" w:author="Author">
              <w:rPr/>
            </w:rPrChange>
          </w:rPr>
          <w:fldChar w:fldCharType="separate"/>
        </w:r>
        <w:r w:rsidR="00DB4A62" w:rsidRPr="004A5E88" w:rsidDel="003D4ACF">
          <w:rPr>
            <w:rStyle w:val="Hyperlink"/>
            <w:rFonts w:ascii="Times New Roman" w:hAnsi="Times New Roman" w:cs="Times New Roman"/>
          </w:rPr>
          <w:delText>Cooper et al. 2024</w:delText>
        </w:r>
        <w:r w:rsidR="00DB4A62" w:rsidRPr="006C0255" w:rsidDel="003D4ACF">
          <w:rPr>
            <w:rFonts w:ascii="Times New Roman" w:hAnsi="Times New Roman" w:cs="Times New Roman"/>
            <w:rPrChange w:id="353" w:author="Author">
              <w:rPr/>
            </w:rPrChange>
          </w:rPr>
          <w:fldChar w:fldCharType="end"/>
        </w:r>
        <w:r w:rsidRPr="004A5E88" w:rsidDel="003D4ACF">
          <w:rPr>
            <w:rFonts w:ascii="Times New Roman" w:hAnsi="Times New Roman" w:cs="Times New Roman"/>
          </w:rPr>
          <w:delText>), the ecological contexts in which these abilities are deployed (</w:delText>
        </w:r>
        <w:r w:rsidR="00DB4A62" w:rsidRPr="006C0255" w:rsidDel="003D4ACF">
          <w:rPr>
            <w:rFonts w:ascii="Times New Roman" w:hAnsi="Times New Roman" w:cs="Times New Roman"/>
            <w:rPrChange w:id="354" w:author="Author">
              <w:rPr/>
            </w:rPrChange>
          </w:rPr>
          <w:fldChar w:fldCharType="begin"/>
        </w:r>
        <w:r w:rsidR="00DB4A62" w:rsidRPr="006C0255" w:rsidDel="003D4ACF">
          <w:rPr>
            <w:rFonts w:ascii="Times New Roman" w:hAnsi="Times New Roman" w:cs="Times New Roman"/>
            <w:rPrChange w:id="355" w:author="Author">
              <w:rPr/>
            </w:rPrChange>
          </w:rPr>
          <w:delInstrText>HYPERLINK \l "ref-mccomb1994roaring"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56" w:author="Author">
              <w:rPr/>
            </w:rPrChange>
          </w:rPr>
          <w:fldChar w:fldCharType="separate"/>
        </w:r>
        <w:r w:rsidR="00DB4A62" w:rsidRPr="004A5E88" w:rsidDel="003D4ACF">
          <w:rPr>
            <w:rStyle w:val="Hyperlink"/>
            <w:rFonts w:ascii="Times New Roman" w:hAnsi="Times New Roman" w:cs="Times New Roman"/>
          </w:rPr>
          <w:delText>McComb et al. 1994</w:delText>
        </w:r>
        <w:r w:rsidR="00DB4A62" w:rsidRPr="006C0255" w:rsidDel="003D4ACF">
          <w:rPr>
            <w:rFonts w:ascii="Times New Roman" w:hAnsi="Times New Roman" w:cs="Times New Roman"/>
            <w:rPrChange w:id="357"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58" w:author="Author">
              <w:rPr/>
            </w:rPrChange>
          </w:rPr>
          <w:fldChar w:fldCharType="begin"/>
        </w:r>
        <w:r w:rsidR="00DB4A62" w:rsidRPr="006C0255" w:rsidDel="003D4ACF">
          <w:rPr>
            <w:rFonts w:ascii="Times New Roman" w:hAnsi="Times New Roman" w:cs="Times New Roman"/>
            <w:rPrChange w:id="359" w:author="Author">
              <w:rPr/>
            </w:rPrChange>
          </w:rPr>
          <w:delInstrText>HYPERLINK \l "ref-chittka1995can"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60" w:author="Author">
              <w:rPr/>
            </w:rPrChange>
          </w:rPr>
          <w:fldChar w:fldCharType="separate"/>
        </w:r>
        <w:r w:rsidR="00DB4A62" w:rsidRPr="004A5E88" w:rsidDel="003D4ACF">
          <w:rPr>
            <w:rStyle w:val="Hyperlink"/>
            <w:rFonts w:ascii="Times New Roman" w:hAnsi="Times New Roman" w:cs="Times New Roman"/>
          </w:rPr>
          <w:delText>Chittka and Geiger 1995</w:delText>
        </w:r>
        <w:r w:rsidR="00DB4A62" w:rsidRPr="006C0255" w:rsidDel="003D4ACF">
          <w:rPr>
            <w:rFonts w:ascii="Times New Roman" w:hAnsi="Times New Roman" w:cs="Times New Roman"/>
            <w:rPrChange w:id="361"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62" w:author="Author">
              <w:rPr/>
            </w:rPrChange>
          </w:rPr>
          <w:fldChar w:fldCharType="begin"/>
        </w:r>
        <w:r w:rsidR="00DB4A62" w:rsidRPr="006C0255" w:rsidDel="003D4ACF">
          <w:rPr>
            <w:rFonts w:ascii="Times New Roman" w:hAnsi="Times New Roman" w:cs="Times New Roman"/>
            <w:rPrChange w:id="363" w:author="Author">
              <w:rPr/>
            </w:rPrChange>
          </w:rPr>
          <w:delInstrText>HYPERLINK \l "ref-uller2003salamanders"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64" w:author="Author">
              <w:rPr/>
            </w:rPrChange>
          </w:rPr>
          <w:fldChar w:fldCharType="separate"/>
        </w:r>
        <w:r w:rsidR="00DB4A62" w:rsidRPr="004A5E88" w:rsidDel="003D4ACF">
          <w:rPr>
            <w:rStyle w:val="Hyperlink"/>
            <w:rFonts w:ascii="Times New Roman" w:hAnsi="Times New Roman" w:cs="Times New Roman"/>
          </w:rPr>
          <w:delText>Uller et al. 2003</w:delText>
        </w:r>
        <w:r w:rsidR="00DB4A62" w:rsidRPr="006C0255" w:rsidDel="003D4ACF">
          <w:rPr>
            <w:rFonts w:ascii="Times New Roman" w:hAnsi="Times New Roman" w:cs="Times New Roman"/>
            <w:rPrChange w:id="36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66" w:author="Author">
              <w:rPr/>
            </w:rPrChange>
          </w:rPr>
          <w:fldChar w:fldCharType="begin"/>
        </w:r>
        <w:r w:rsidR="00DB4A62" w:rsidRPr="006C0255" w:rsidDel="003D4ACF">
          <w:rPr>
            <w:rFonts w:ascii="Times New Roman" w:hAnsi="Times New Roman" w:cs="Times New Roman"/>
            <w:rPrChange w:id="367" w:author="Author">
              <w:rPr/>
            </w:rPrChange>
          </w:rPr>
          <w:delInstrText>HYPERLINK \l "ref-carazo2009quantity"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68" w:author="Author">
              <w:rPr/>
            </w:rPrChange>
          </w:rPr>
          <w:fldChar w:fldCharType="separate"/>
        </w:r>
        <w:r w:rsidR="00DB4A62" w:rsidRPr="004A5E88" w:rsidDel="003D4ACF">
          <w:rPr>
            <w:rStyle w:val="Hyperlink"/>
            <w:rFonts w:ascii="Times New Roman" w:hAnsi="Times New Roman" w:cs="Times New Roman"/>
          </w:rPr>
          <w:delText>Carazo et al. 2009</w:delText>
        </w:r>
        <w:r w:rsidR="00DB4A62" w:rsidRPr="006C0255" w:rsidDel="003D4ACF">
          <w:rPr>
            <w:rFonts w:ascii="Times New Roman" w:hAnsi="Times New Roman" w:cs="Times New Roman"/>
            <w:rPrChange w:id="369" w:author="Author">
              <w:rPr/>
            </w:rPrChange>
          </w:rPr>
          <w:fldChar w:fldCharType="end"/>
        </w:r>
        <w:r w:rsidRPr="004A5E88" w:rsidDel="003D4ACF">
          <w:rPr>
            <w:rFonts w:ascii="Times New Roman" w:hAnsi="Times New Roman" w:cs="Times New Roman"/>
          </w:rPr>
          <w:delText>), and the neural mechanisms that underlie them (</w:delText>
        </w:r>
        <w:r w:rsidR="00DB4A62" w:rsidRPr="006C0255" w:rsidDel="003D4ACF">
          <w:rPr>
            <w:rFonts w:ascii="Times New Roman" w:hAnsi="Times New Roman" w:cs="Times New Roman"/>
            <w:rPrChange w:id="370" w:author="Author">
              <w:rPr/>
            </w:rPrChange>
          </w:rPr>
          <w:fldChar w:fldCharType="begin"/>
        </w:r>
        <w:r w:rsidR="00DB4A62" w:rsidRPr="006C0255" w:rsidDel="003D4ACF">
          <w:rPr>
            <w:rFonts w:ascii="Times New Roman" w:hAnsi="Times New Roman" w:cs="Times New Roman"/>
            <w:rPrChange w:id="371" w:author="Author">
              <w:rPr/>
            </w:rPrChange>
          </w:rPr>
          <w:delInstrText>HYPERLINK \l "ref-nieder2005counting"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72" w:author="Author">
              <w:rPr/>
            </w:rPrChange>
          </w:rPr>
          <w:fldChar w:fldCharType="separate"/>
        </w:r>
        <w:r w:rsidR="00DB4A62" w:rsidRPr="004A5E88" w:rsidDel="003D4ACF">
          <w:rPr>
            <w:rStyle w:val="Hyperlink"/>
            <w:rFonts w:ascii="Times New Roman" w:hAnsi="Times New Roman" w:cs="Times New Roman"/>
          </w:rPr>
          <w:delText>Nieder 2005</w:delText>
        </w:r>
        <w:r w:rsidR="00DB4A62" w:rsidRPr="006C0255" w:rsidDel="003D4ACF">
          <w:rPr>
            <w:rFonts w:ascii="Times New Roman" w:hAnsi="Times New Roman" w:cs="Times New Roman"/>
            <w:rPrChange w:id="373" w:author="Author">
              <w:rPr/>
            </w:rPrChange>
          </w:rPr>
          <w:fldChar w:fldCharType="end"/>
        </w:r>
        <w:r w:rsidRPr="004A5E88"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RPr="006C0255" w:rsidDel="003D4ACF">
          <w:rPr>
            <w:rFonts w:ascii="Times New Roman" w:hAnsi="Times New Roman" w:cs="Times New Roman"/>
            <w:rPrChange w:id="374" w:author="Author">
              <w:rPr/>
            </w:rPrChange>
          </w:rPr>
          <w:fldChar w:fldCharType="begin"/>
        </w:r>
        <w:r w:rsidR="00DB4A62" w:rsidRPr="006C0255" w:rsidDel="003D4ACF">
          <w:rPr>
            <w:rFonts w:ascii="Times New Roman" w:hAnsi="Times New Roman" w:cs="Times New Roman"/>
            <w:rPrChange w:id="375" w:author="Author">
              <w:rPr/>
            </w:rPrChange>
          </w:rPr>
          <w:delInstrText>HYPERLINK \l "ref-nieder2005counting"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76" w:author="Author">
              <w:rPr/>
            </w:rPrChange>
          </w:rPr>
          <w:fldChar w:fldCharType="separate"/>
        </w:r>
        <w:r w:rsidR="00DB4A62" w:rsidRPr="004A5E88" w:rsidDel="003D4ACF">
          <w:rPr>
            <w:rStyle w:val="Hyperlink"/>
            <w:rFonts w:ascii="Times New Roman" w:hAnsi="Times New Roman" w:cs="Times New Roman"/>
          </w:rPr>
          <w:delText>Nieder 2005</w:delText>
        </w:r>
        <w:r w:rsidR="00DB4A62" w:rsidRPr="006C0255" w:rsidDel="003D4ACF">
          <w:rPr>
            <w:rFonts w:ascii="Times New Roman" w:hAnsi="Times New Roman" w:cs="Times New Roman"/>
            <w:rPrChange w:id="377" w:author="Author">
              <w:rPr/>
            </w:rPrChange>
          </w:rPr>
          <w:fldChar w:fldCharType="end"/>
        </w:r>
        <w:r w:rsidRPr="004A5E88"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4A5E88" w:rsidDel="003D4ACF" w:rsidRDefault="00000000" w:rsidP="006C0255">
      <w:pPr>
        <w:pStyle w:val="BodyText"/>
        <w:spacing w:line="360" w:lineRule="auto"/>
        <w:rPr>
          <w:del w:id="378" w:author="Author"/>
          <w:rFonts w:ascii="Times New Roman" w:hAnsi="Times New Roman" w:cs="Times New Roman"/>
        </w:rPr>
        <w:pPrChange w:id="379" w:author="Author">
          <w:pPr>
            <w:pStyle w:val="BodyText"/>
            <w:spacing w:line="480" w:lineRule="auto"/>
          </w:pPr>
        </w:pPrChange>
      </w:pPr>
      <w:del w:id="380" w:author="Author">
        <w:r w:rsidRPr="004A5E88" w:rsidDel="003D4ACF">
          <w:rPr>
            <w:rFonts w:ascii="Times New Roman" w:hAnsi="Times New Roman" w:cs="Times New Roman"/>
          </w:rPr>
          <w:delText>Brains are particularly sensitive to environmental inputs during early stages of development (</w:delText>
        </w:r>
        <w:r w:rsidR="00DB4A62" w:rsidRPr="006C0255" w:rsidDel="003D4ACF">
          <w:rPr>
            <w:rFonts w:ascii="Times New Roman" w:hAnsi="Times New Roman" w:cs="Times New Roman"/>
            <w:rPrChange w:id="381" w:author="Author">
              <w:rPr/>
            </w:rPrChange>
          </w:rPr>
          <w:fldChar w:fldCharType="begin"/>
        </w:r>
        <w:r w:rsidR="00DB4A62" w:rsidRPr="006C0255" w:rsidDel="003D4ACF">
          <w:rPr>
            <w:rFonts w:ascii="Times New Roman" w:hAnsi="Times New Roman" w:cs="Times New Roman"/>
            <w:rPrChange w:id="382" w:author="Author">
              <w:rPr/>
            </w:rPrChange>
          </w:rPr>
          <w:delInstrText>HYPERLINK \l "ref-coomber_independent_1997"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83" w:author="Author">
              <w:rPr/>
            </w:rPrChange>
          </w:rPr>
          <w:fldChar w:fldCharType="separate"/>
        </w:r>
        <w:r w:rsidR="00DB4A62" w:rsidRPr="004A5E88" w:rsidDel="003D4ACF">
          <w:rPr>
            <w:rStyle w:val="Hyperlink"/>
            <w:rFonts w:ascii="Times New Roman" w:hAnsi="Times New Roman" w:cs="Times New Roman"/>
          </w:rPr>
          <w:delText>Coomber et al. 1997</w:delText>
        </w:r>
        <w:r w:rsidR="00DB4A62" w:rsidRPr="006C0255" w:rsidDel="003D4ACF">
          <w:rPr>
            <w:rFonts w:ascii="Times New Roman" w:hAnsi="Times New Roman" w:cs="Times New Roman"/>
            <w:rPrChange w:id="384"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85" w:author="Author">
              <w:rPr/>
            </w:rPrChange>
          </w:rPr>
          <w:fldChar w:fldCharType="begin"/>
        </w:r>
        <w:r w:rsidR="00DB4A62" w:rsidRPr="006C0255" w:rsidDel="003D4ACF">
          <w:rPr>
            <w:rFonts w:ascii="Times New Roman" w:hAnsi="Times New Roman" w:cs="Times New Roman"/>
            <w:rPrChange w:id="386" w:author="Author">
              <w:rPr/>
            </w:rPrChange>
          </w:rPr>
          <w:delInstrText>HYPERLINK \l "ref-zhu_prenatal_2004"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87" w:author="Author">
              <w:rPr/>
            </w:rPrChange>
          </w:rPr>
          <w:fldChar w:fldCharType="separate"/>
        </w:r>
        <w:r w:rsidR="00DB4A62" w:rsidRPr="004A5E88" w:rsidDel="003D4ACF">
          <w:rPr>
            <w:rStyle w:val="Hyperlink"/>
            <w:rFonts w:ascii="Times New Roman" w:hAnsi="Times New Roman" w:cs="Times New Roman"/>
          </w:rPr>
          <w:delText>Zhu et al. 2004</w:delText>
        </w:r>
        <w:r w:rsidR="00DB4A62" w:rsidRPr="006C0255" w:rsidDel="003D4ACF">
          <w:rPr>
            <w:rFonts w:ascii="Times New Roman" w:hAnsi="Times New Roman" w:cs="Times New Roman"/>
            <w:rPrChange w:id="388" w:author="Author">
              <w:rPr/>
            </w:rPrChange>
          </w:rPr>
          <w:fldChar w:fldCharType="end"/>
        </w:r>
        <w:r w:rsidRPr="004A5E88" w:rsidDel="003D4ACF">
          <w:rPr>
            <w:rFonts w:ascii="Times New Roman" w:hAnsi="Times New Roman" w:cs="Times New Roman"/>
          </w:rPr>
          <w:delText>), with long-lasting effects on cognitive abilities (</w:delText>
        </w:r>
        <w:r w:rsidR="00DB4A62" w:rsidRPr="006C0255" w:rsidDel="003D4ACF">
          <w:rPr>
            <w:rFonts w:ascii="Times New Roman" w:hAnsi="Times New Roman" w:cs="Times New Roman"/>
            <w:rPrChange w:id="389" w:author="Author">
              <w:rPr/>
            </w:rPrChange>
          </w:rPr>
          <w:fldChar w:fldCharType="begin"/>
        </w:r>
        <w:r w:rsidR="00DB4A62" w:rsidRPr="006C0255" w:rsidDel="003D4ACF">
          <w:rPr>
            <w:rFonts w:ascii="Times New Roman" w:hAnsi="Times New Roman" w:cs="Times New Roman"/>
            <w:rPrChange w:id="390" w:author="Author">
              <w:rPr/>
            </w:rPrChange>
          </w:rPr>
          <w:delInstrText>HYPERLINK \l "ref-zhu_prenatal_2004"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91" w:author="Author">
              <w:rPr/>
            </w:rPrChange>
          </w:rPr>
          <w:fldChar w:fldCharType="separate"/>
        </w:r>
        <w:r w:rsidR="00DB4A62" w:rsidRPr="004A5E88" w:rsidDel="003D4ACF">
          <w:rPr>
            <w:rStyle w:val="Hyperlink"/>
            <w:rFonts w:ascii="Times New Roman" w:hAnsi="Times New Roman" w:cs="Times New Roman"/>
          </w:rPr>
          <w:delText>Zhu et al. 2004</w:delText>
        </w:r>
        <w:r w:rsidR="00DB4A62" w:rsidRPr="006C0255" w:rsidDel="003D4ACF">
          <w:rPr>
            <w:rFonts w:ascii="Times New Roman" w:hAnsi="Times New Roman" w:cs="Times New Roman"/>
            <w:rPrChange w:id="392"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393" w:author="Author">
              <w:rPr/>
            </w:rPrChange>
          </w:rPr>
          <w:fldChar w:fldCharType="begin"/>
        </w:r>
        <w:r w:rsidR="00DB4A62" w:rsidRPr="006C0255" w:rsidDel="003D4ACF">
          <w:rPr>
            <w:rFonts w:ascii="Times New Roman" w:hAnsi="Times New Roman" w:cs="Times New Roman"/>
            <w:rPrChange w:id="394" w:author="Author">
              <w:rPr/>
            </w:rPrChange>
          </w:rPr>
          <w:delInstrText>HYPERLINK \l "ref-amiel_egg_2014"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95" w:author="Author">
              <w:rPr/>
            </w:rPrChange>
          </w:rPr>
          <w:fldChar w:fldCharType="separate"/>
        </w:r>
        <w:r w:rsidR="00DB4A62" w:rsidRPr="004A5E88" w:rsidDel="003D4ACF">
          <w:rPr>
            <w:rStyle w:val="Hyperlink"/>
            <w:rFonts w:ascii="Times New Roman" w:hAnsi="Times New Roman" w:cs="Times New Roman"/>
          </w:rPr>
          <w:delText>Amiel et al. 2014</w:delText>
        </w:r>
        <w:r w:rsidR="00DB4A62" w:rsidRPr="006C0255" w:rsidDel="003D4ACF">
          <w:rPr>
            <w:rFonts w:ascii="Times New Roman" w:hAnsi="Times New Roman" w:cs="Times New Roman"/>
            <w:rPrChange w:id="396" w:author="Author">
              <w:rPr/>
            </w:rPrChange>
          </w:rPr>
          <w:fldChar w:fldCharType="end"/>
        </w:r>
        <w:r w:rsidRPr="004A5E88" w:rsidDel="003D4ACF">
          <w:rPr>
            <w:rFonts w:ascii="Times New Roman" w:hAnsi="Times New Roman" w:cs="Times New Roman"/>
          </w:rPr>
          <w:delText>). For instance, glucocorticoids (GCs), steroid hormones that mediate the physiological stress response (</w:delText>
        </w:r>
        <w:r w:rsidR="00DB4A62" w:rsidRPr="006C0255" w:rsidDel="003D4ACF">
          <w:rPr>
            <w:rFonts w:ascii="Times New Roman" w:hAnsi="Times New Roman" w:cs="Times New Roman"/>
            <w:rPrChange w:id="397" w:author="Author">
              <w:rPr/>
            </w:rPrChange>
          </w:rPr>
          <w:fldChar w:fldCharType="begin"/>
        </w:r>
        <w:r w:rsidR="00DB4A62" w:rsidRPr="006C0255" w:rsidDel="003D4ACF">
          <w:rPr>
            <w:rFonts w:ascii="Times New Roman" w:hAnsi="Times New Roman" w:cs="Times New Roman"/>
            <w:rPrChange w:id="398" w:author="Author">
              <w:rPr/>
            </w:rPrChange>
          </w:rPr>
          <w:delInstrText>HYPERLINK \l "ref-sapolsky_how_2000"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399" w:author="Author">
              <w:rPr/>
            </w:rPrChange>
          </w:rPr>
          <w:fldChar w:fldCharType="separate"/>
        </w:r>
        <w:r w:rsidR="00DB4A62" w:rsidRPr="004A5E88" w:rsidDel="003D4ACF">
          <w:rPr>
            <w:rStyle w:val="Hyperlink"/>
            <w:rFonts w:ascii="Times New Roman" w:hAnsi="Times New Roman" w:cs="Times New Roman"/>
          </w:rPr>
          <w:delText>Sapolsky et al. 2000</w:delText>
        </w:r>
        <w:r w:rsidR="00DB4A62" w:rsidRPr="006C0255" w:rsidDel="003D4ACF">
          <w:rPr>
            <w:rFonts w:ascii="Times New Roman" w:hAnsi="Times New Roman" w:cs="Times New Roman"/>
            <w:rPrChange w:id="400" w:author="Author">
              <w:rPr/>
            </w:rPrChange>
          </w:rPr>
          <w:fldChar w:fldCharType="end"/>
        </w:r>
        <w:r w:rsidRPr="004A5E88" w:rsidDel="003D4ACF">
          <w:rPr>
            <w:rFonts w:ascii="Times New Roman" w:hAnsi="Times New Roman" w:cs="Times New Roman"/>
          </w:rPr>
          <w:delText>), can alter performance in spatial, associative, or reversal learning tasks if elevated during early stages of development (</w:delText>
        </w:r>
        <w:r w:rsidR="00DB4A62" w:rsidRPr="006C0255" w:rsidDel="003D4ACF">
          <w:rPr>
            <w:rFonts w:ascii="Times New Roman" w:hAnsi="Times New Roman" w:cs="Times New Roman"/>
            <w:rPrChange w:id="401" w:author="Author">
              <w:rPr/>
            </w:rPrChange>
          </w:rPr>
          <w:fldChar w:fldCharType="begin"/>
        </w:r>
        <w:r w:rsidR="00DB4A62" w:rsidRPr="006C0255" w:rsidDel="003D4ACF">
          <w:rPr>
            <w:rFonts w:ascii="Times New Roman" w:hAnsi="Times New Roman" w:cs="Times New Roman"/>
            <w:rPrChange w:id="402" w:author="Author">
              <w:rPr/>
            </w:rPrChange>
          </w:rPr>
          <w:delInstrText>HYPERLINK \l "ref-szuran_water_1994"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03" w:author="Author">
              <w:rPr/>
            </w:rPrChange>
          </w:rPr>
          <w:fldChar w:fldCharType="separate"/>
        </w:r>
        <w:r w:rsidR="00DB4A62" w:rsidRPr="004A5E88" w:rsidDel="003D4ACF">
          <w:rPr>
            <w:rStyle w:val="Hyperlink"/>
            <w:rFonts w:ascii="Times New Roman" w:hAnsi="Times New Roman" w:cs="Times New Roman"/>
          </w:rPr>
          <w:delText>Szuran et al. 1994</w:delText>
        </w:r>
        <w:r w:rsidR="00DB4A62" w:rsidRPr="006C0255" w:rsidDel="003D4ACF">
          <w:rPr>
            <w:rFonts w:ascii="Times New Roman" w:hAnsi="Times New Roman" w:cs="Times New Roman"/>
            <w:rPrChange w:id="404"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05" w:author="Author">
              <w:rPr/>
            </w:rPrChange>
          </w:rPr>
          <w:fldChar w:fldCharType="begin"/>
        </w:r>
        <w:r w:rsidR="00DB4A62" w:rsidRPr="006C0255" w:rsidDel="003D4ACF">
          <w:rPr>
            <w:rFonts w:ascii="Times New Roman" w:hAnsi="Times New Roman" w:cs="Times New Roman"/>
            <w:rPrChange w:id="406" w:author="Author">
              <w:rPr/>
            </w:rPrChange>
          </w:rPr>
          <w:delInstrText>HYPERLINK \l "ref-zhu_prenatal_2004"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07" w:author="Author">
              <w:rPr/>
            </w:rPrChange>
          </w:rPr>
          <w:fldChar w:fldCharType="separate"/>
        </w:r>
        <w:r w:rsidR="00DB4A62" w:rsidRPr="004A5E88" w:rsidDel="003D4ACF">
          <w:rPr>
            <w:rStyle w:val="Hyperlink"/>
            <w:rFonts w:ascii="Times New Roman" w:hAnsi="Times New Roman" w:cs="Times New Roman"/>
          </w:rPr>
          <w:delText>Zhu et al. 2004</w:delText>
        </w:r>
        <w:r w:rsidR="00DB4A62" w:rsidRPr="006C0255" w:rsidDel="003D4ACF">
          <w:rPr>
            <w:rFonts w:ascii="Times New Roman" w:hAnsi="Times New Roman" w:cs="Times New Roman"/>
            <w:rPrChange w:id="408"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09" w:author="Author">
              <w:rPr/>
            </w:rPrChange>
          </w:rPr>
          <w:fldChar w:fldCharType="begin"/>
        </w:r>
        <w:r w:rsidR="00DB4A62" w:rsidRPr="006C0255" w:rsidDel="003D4ACF">
          <w:rPr>
            <w:rFonts w:ascii="Times New Roman" w:hAnsi="Times New Roman" w:cs="Times New Roman"/>
            <w:rPrChange w:id="410" w:author="Author">
              <w:rPr/>
            </w:rPrChange>
          </w:rPr>
          <w:delInstrText>HYPERLINK \l "ref-crino_corticosterone_2014-learn"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11" w:author="Author">
              <w:rPr/>
            </w:rPrChange>
          </w:rPr>
          <w:fldChar w:fldCharType="separate"/>
        </w:r>
        <w:r w:rsidR="00DB4A62" w:rsidRPr="004A5E88" w:rsidDel="003D4ACF">
          <w:rPr>
            <w:rStyle w:val="Hyperlink"/>
            <w:rFonts w:ascii="Times New Roman" w:hAnsi="Times New Roman" w:cs="Times New Roman"/>
          </w:rPr>
          <w:delText>Crino et al. 2014</w:delText>
        </w:r>
        <w:r w:rsidR="00DB4A62" w:rsidRPr="006C0255" w:rsidDel="003D4ACF">
          <w:rPr>
            <w:rFonts w:ascii="Times New Roman" w:hAnsi="Times New Roman" w:cs="Times New Roman"/>
            <w:rPrChange w:id="412"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13" w:author="Author">
              <w:rPr/>
            </w:rPrChange>
          </w:rPr>
          <w:fldChar w:fldCharType="begin"/>
        </w:r>
        <w:r w:rsidR="00DB4A62" w:rsidRPr="006C0255" w:rsidDel="003D4ACF">
          <w:rPr>
            <w:rFonts w:ascii="Times New Roman" w:hAnsi="Times New Roman" w:cs="Times New Roman"/>
            <w:rPrChange w:id="414" w:author="Author">
              <w:rPr/>
            </w:rPrChange>
          </w:rPr>
          <w:delInstrText>HYPERLINK \l "ref-farrell_developmental_2015-learn"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15" w:author="Author">
              <w:rPr/>
            </w:rPrChange>
          </w:rPr>
          <w:fldChar w:fldCharType="separate"/>
        </w:r>
        <w:r w:rsidR="00DB4A62" w:rsidRPr="004A5E88" w:rsidDel="003D4ACF">
          <w:rPr>
            <w:rStyle w:val="Hyperlink"/>
            <w:rFonts w:ascii="Times New Roman" w:hAnsi="Times New Roman" w:cs="Times New Roman"/>
          </w:rPr>
          <w:delText>Farrell et al. 2015</w:delText>
        </w:r>
        <w:r w:rsidR="00DB4A62" w:rsidRPr="006C0255" w:rsidDel="003D4ACF">
          <w:rPr>
            <w:rFonts w:ascii="Times New Roman" w:hAnsi="Times New Roman" w:cs="Times New Roman"/>
            <w:rPrChange w:id="416"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17" w:author="Author">
              <w:rPr/>
            </w:rPrChange>
          </w:rPr>
          <w:fldChar w:fldCharType="begin"/>
        </w:r>
        <w:r w:rsidR="00DB4A62" w:rsidRPr="006C0255" w:rsidDel="003D4ACF">
          <w:rPr>
            <w:rFonts w:ascii="Times New Roman" w:hAnsi="Times New Roman" w:cs="Times New Roman"/>
            <w:rPrChange w:id="418" w:author="Author">
              <w:rPr/>
            </w:rPrChange>
          </w:rPr>
          <w:delInstrText>HYPERLINK \l "ref-bebus_associative_2016"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19" w:author="Author">
              <w:rPr/>
            </w:rPrChange>
          </w:rPr>
          <w:fldChar w:fldCharType="separate"/>
        </w:r>
        <w:r w:rsidR="00DB4A62" w:rsidRPr="004A5E88" w:rsidDel="003D4ACF">
          <w:rPr>
            <w:rStyle w:val="Hyperlink"/>
            <w:rFonts w:ascii="Times New Roman" w:hAnsi="Times New Roman" w:cs="Times New Roman"/>
          </w:rPr>
          <w:delText>Bebus et al. 2016</w:delText>
        </w:r>
        <w:r w:rsidR="00DB4A62" w:rsidRPr="006C0255" w:rsidDel="003D4ACF">
          <w:rPr>
            <w:rFonts w:ascii="Times New Roman" w:hAnsi="Times New Roman" w:cs="Times New Roman"/>
            <w:rPrChange w:id="420"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21" w:author="Author">
              <w:rPr/>
            </w:rPrChange>
          </w:rPr>
          <w:fldChar w:fldCharType="begin"/>
        </w:r>
        <w:r w:rsidR="00DB4A62" w:rsidRPr="006C0255" w:rsidDel="003D4ACF">
          <w:rPr>
            <w:rFonts w:ascii="Times New Roman" w:hAnsi="Times New Roman" w:cs="Times New Roman"/>
            <w:rPrChange w:id="422" w:author="Author">
              <w:rPr/>
            </w:rPrChange>
          </w:rPr>
          <w:delInstrText>HYPERLINK \l "ref-lui2017chronic"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23" w:author="Author">
              <w:rPr/>
            </w:rPrChange>
          </w:rPr>
          <w:fldChar w:fldCharType="separate"/>
        </w:r>
        <w:r w:rsidR="00DB4A62" w:rsidRPr="004A5E88" w:rsidDel="003D4ACF">
          <w:rPr>
            <w:rStyle w:val="Hyperlink"/>
            <w:rFonts w:ascii="Times New Roman" w:hAnsi="Times New Roman" w:cs="Times New Roman"/>
          </w:rPr>
          <w:delText>Lui et al. 2017</w:delText>
        </w:r>
        <w:r w:rsidR="00DB4A62" w:rsidRPr="006C0255" w:rsidDel="003D4ACF">
          <w:rPr>
            <w:rFonts w:ascii="Times New Roman" w:hAnsi="Times New Roman" w:cs="Times New Roman"/>
            <w:rPrChange w:id="424" w:author="Author">
              <w:rPr/>
            </w:rPrChange>
          </w:rPr>
          <w:fldChar w:fldCharType="end"/>
        </w:r>
        <w:r w:rsidRPr="004A5E88"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RPr="006C0255" w:rsidDel="003D4ACF">
          <w:rPr>
            <w:rFonts w:ascii="Times New Roman" w:hAnsi="Times New Roman" w:cs="Times New Roman"/>
            <w:rPrChange w:id="425" w:author="Author">
              <w:rPr/>
            </w:rPrChange>
          </w:rPr>
          <w:fldChar w:fldCharType="begin"/>
        </w:r>
        <w:r w:rsidR="00DB4A62" w:rsidRPr="006C0255" w:rsidDel="003D4ACF">
          <w:rPr>
            <w:rFonts w:ascii="Times New Roman" w:hAnsi="Times New Roman" w:cs="Times New Roman"/>
            <w:rPrChange w:id="426" w:author="Author">
              <w:rPr/>
            </w:rPrChange>
          </w:rPr>
          <w:delInstrText>HYPERLINK \l "ref-jessop2016multiscale"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27" w:author="Author">
              <w:rPr/>
            </w:rPrChange>
          </w:rPr>
          <w:fldChar w:fldCharType="separate"/>
        </w:r>
        <w:r w:rsidR="00DB4A62" w:rsidRPr="004A5E88" w:rsidDel="003D4ACF">
          <w:rPr>
            <w:rStyle w:val="Hyperlink"/>
            <w:rFonts w:ascii="Times New Roman" w:hAnsi="Times New Roman" w:cs="Times New Roman"/>
          </w:rPr>
          <w:delText>2016</w:delText>
        </w:r>
        <w:r w:rsidR="00DB4A62" w:rsidRPr="006C0255" w:rsidDel="003D4ACF">
          <w:rPr>
            <w:rFonts w:ascii="Times New Roman" w:hAnsi="Times New Roman" w:cs="Times New Roman"/>
            <w:rPrChange w:id="428" w:author="Author">
              <w:rPr/>
            </w:rPrChange>
          </w:rPr>
          <w:fldChar w:fldCharType="end"/>
        </w:r>
        <w:r w:rsidRPr="004A5E88" w:rsidDel="003D4ACF">
          <w:rPr>
            <w:rFonts w:ascii="Times New Roman" w:hAnsi="Times New Roman" w:cs="Times New Roman"/>
          </w:rPr>
          <w:delText>); Racic et al. (</w:delText>
        </w:r>
        <w:r w:rsidR="00DB4A62" w:rsidRPr="006C0255" w:rsidDel="003D4ACF">
          <w:rPr>
            <w:rFonts w:ascii="Times New Roman" w:hAnsi="Times New Roman" w:cs="Times New Roman"/>
            <w:rPrChange w:id="429" w:author="Author">
              <w:rPr/>
            </w:rPrChange>
          </w:rPr>
          <w:fldChar w:fldCharType="begin"/>
        </w:r>
        <w:r w:rsidR="00DB4A62" w:rsidRPr="006C0255" w:rsidDel="003D4ACF">
          <w:rPr>
            <w:rFonts w:ascii="Times New Roman" w:hAnsi="Times New Roman" w:cs="Times New Roman"/>
            <w:rPrChange w:id="430" w:author="Author">
              <w:rPr/>
            </w:rPrChange>
          </w:rPr>
          <w:delInstrText>HYPERLINK \l "ref-racic_effects_2020"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31" w:author="Author">
              <w:rPr/>
            </w:rPrChange>
          </w:rPr>
          <w:fldChar w:fldCharType="separate"/>
        </w:r>
        <w:r w:rsidR="00DB4A62" w:rsidRPr="004A5E88" w:rsidDel="003D4ACF">
          <w:rPr>
            <w:rStyle w:val="Hyperlink"/>
            <w:rFonts w:ascii="Times New Roman" w:hAnsi="Times New Roman" w:cs="Times New Roman"/>
          </w:rPr>
          <w:delText>2020</w:delText>
        </w:r>
        <w:r w:rsidR="00DB4A62" w:rsidRPr="006C0255" w:rsidDel="003D4ACF">
          <w:rPr>
            <w:rFonts w:ascii="Times New Roman" w:hAnsi="Times New Roman" w:cs="Times New Roman"/>
            <w:rPrChange w:id="432" w:author="Author">
              <w:rPr/>
            </w:rPrChange>
          </w:rPr>
          <w:fldChar w:fldCharType="end"/>
        </w:r>
        <w:r w:rsidRPr="004A5E88" w:rsidDel="003D4ACF">
          <w:rPr>
            <w:rFonts w:ascii="Times New Roman" w:hAnsi="Times New Roman" w:cs="Times New Roman"/>
          </w:rPr>
          <w:delText>); Mentesana and Hau (</w:delText>
        </w:r>
        <w:r w:rsidR="00DB4A62" w:rsidRPr="006C0255" w:rsidDel="003D4ACF">
          <w:rPr>
            <w:rFonts w:ascii="Times New Roman" w:hAnsi="Times New Roman" w:cs="Times New Roman"/>
            <w:rPrChange w:id="433" w:author="Author">
              <w:rPr/>
            </w:rPrChange>
          </w:rPr>
          <w:fldChar w:fldCharType="begin"/>
        </w:r>
        <w:r w:rsidR="00DB4A62" w:rsidRPr="006C0255" w:rsidDel="003D4ACF">
          <w:rPr>
            <w:rFonts w:ascii="Times New Roman" w:hAnsi="Times New Roman" w:cs="Times New Roman"/>
            <w:rPrChange w:id="434" w:author="Author">
              <w:rPr/>
            </w:rPrChange>
          </w:rPr>
          <w:delInstrText>HYPERLINK \l "ref-mentesana2022glucocorticoids"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35" w:author="Author">
              <w:rPr/>
            </w:rPrChange>
          </w:rPr>
          <w:fldChar w:fldCharType="separate"/>
        </w:r>
        <w:r w:rsidR="00DB4A62" w:rsidRPr="004A5E88" w:rsidDel="003D4ACF">
          <w:rPr>
            <w:rStyle w:val="Hyperlink"/>
            <w:rFonts w:ascii="Times New Roman" w:hAnsi="Times New Roman" w:cs="Times New Roman"/>
          </w:rPr>
          <w:delText>2022</w:delText>
        </w:r>
        <w:r w:rsidR="00DB4A62" w:rsidRPr="006C0255" w:rsidDel="003D4ACF">
          <w:rPr>
            <w:rFonts w:ascii="Times New Roman" w:hAnsi="Times New Roman" w:cs="Times New Roman"/>
            <w:rPrChange w:id="436" w:author="Author">
              <w:rPr/>
            </w:rPrChange>
          </w:rPr>
          <w:fldChar w:fldCharType="end"/>
        </w:r>
        <w:r w:rsidRPr="004A5E88" w:rsidDel="003D4ACF">
          <w:rPr>
            <w:rFonts w:ascii="Times New Roman" w:hAnsi="Times New Roman" w:cs="Times New Roman"/>
          </w:rPr>
          <w:delText>); Crino et al. (</w:delText>
        </w:r>
        <w:r w:rsidR="00DB4A62" w:rsidRPr="006C0255" w:rsidDel="003D4ACF">
          <w:rPr>
            <w:rFonts w:ascii="Times New Roman" w:hAnsi="Times New Roman" w:cs="Times New Roman"/>
            <w:rPrChange w:id="437" w:author="Author">
              <w:rPr/>
            </w:rPrChange>
          </w:rPr>
          <w:fldChar w:fldCharType="begin"/>
        </w:r>
        <w:r w:rsidR="00DB4A62" w:rsidRPr="006C0255" w:rsidDel="003D4ACF">
          <w:rPr>
            <w:rFonts w:ascii="Times New Roman" w:hAnsi="Times New Roman" w:cs="Times New Roman"/>
            <w:rPrChange w:id="438" w:author="Author">
              <w:rPr/>
            </w:rPrChange>
          </w:rPr>
          <w:delInstrText>HYPERLINK \l "ref-Crino_2023"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39" w:author="Author">
              <w:rPr/>
            </w:rPrChange>
          </w:rPr>
          <w:fldChar w:fldCharType="separate"/>
        </w:r>
        <w:r w:rsidR="00DB4A62" w:rsidRPr="004A5E88" w:rsidDel="003D4ACF">
          <w:rPr>
            <w:rStyle w:val="Hyperlink"/>
            <w:rFonts w:ascii="Times New Roman" w:hAnsi="Times New Roman" w:cs="Times New Roman"/>
          </w:rPr>
          <w:delText>2023</w:delText>
        </w:r>
        <w:r w:rsidR="00DB4A62" w:rsidRPr="006C0255" w:rsidDel="003D4ACF">
          <w:rPr>
            <w:rFonts w:ascii="Times New Roman" w:hAnsi="Times New Roman" w:cs="Times New Roman"/>
            <w:rPrChange w:id="440" w:author="Author">
              <w:rPr/>
            </w:rPrChange>
          </w:rPr>
          <w:fldChar w:fldCharType="end"/>
        </w:r>
        <w:r w:rsidRPr="004A5E88"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RPr="006C0255" w:rsidDel="003D4ACF">
          <w:rPr>
            <w:rFonts w:ascii="Times New Roman" w:hAnsi="Times New Roman" w:cs="Times New Roman"/>
            <w:rPrChange w:id="441" w:author="Author">
              <w:rPr/>
            </w:rPrChange>
          </w:rPr>
          <w:fldChar w:fldCharType="begin"/>
        </w:r>
        <w:r w:rsidR="00DB4A62" w:rsidRPr="006C0255" w:rsidDel="003D4ACF">
          <w:rPr>
            <w:rFonts w:ascii="Times New Roman" w:hAnsi="Times New Roman" w:cs="Times New Roman"/>
            <w:rPrChange w:id="442" w:author="Author">
              <w:rPr/>
            </w:rPrChange>
          </w:rPr>
          <w:delInstrText>HYPERLINK \l "ref-szuran_water_1994"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43" w:author="Author">
              <w:rPr/>
            </w:rPrChange>
          </w:rPr>
          <w:fldChar w:fldCharType="separate"/>
        </w:r>
        <w:r w:rsidR="00DB4A62" w:rsidRPr="004A5E88" w:rsidDel="003D4ACF">
          <w:rPr>
            <w:rStyle w:val="Hyperlink"/>
            <w:rFonts w:ascii="Times New Roman" w:hAnsi="Times New Roman" w:cs="Times New Roman"/>
          </w:rPr>
          <w:delText>Szuran et al. 1994</w:delText>
        </w:r>
        <w:r w:rsidR="00DB4A62" w:rsidRPr="006C0255" w:rsidDel="003D4ACF">
          <w:rPr>
            <w:rFonts w:ascii="Times New Roman" w:hAnsi="Times New Roman" w:cs="Times New Roman"/>
            <w:rPrChange w:id="444"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45" w:author="Author">
              <w:rPr/>
            </w:rPrChange>
          </w:rPr>
          <w:fldChar w:fldCharType="begin"/>
        </w:r>
        <w:r w:rsidR="00DB4A62" w:rsidRPr="006C0255" w:rsidDel="003D4ACF">
          <w:rPr>
            <w:rFonts w:ascii="Times New Roman" w:hAnsi="Times New Roman" w:cs="Times New Roman"/>
            <w:rPrChange w:id="446" w:author="Author">
              <w:rPr/>
            </w:rPrChange>
          </w:rPr>
          <w:delInstrText>HYPERLINK \l "ref-farrell_developmental_2015-learn"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47" w:author="Author">
              <w:rPr/>
            </w:rPrChange>
          </w:rPr>
          <w:fldChar w:fldCharType="separate"/>
        </w:r>
        <w:r w:rsidR="00DB4A62" w:rsidRPr="004A5E88" w:rsidDel="003D4ACF">
          <w:rPr>
            <w:rStyle w:val="Hyperlink"/>
            <w:rFonts w:ascii="Times New Roman" w:hAnsi="Times New Roman" w:cs="Times New Roman"/>
          </w:rPr>
          <w:delText>Farrell et al. 2015</w:delText>
        </w:r>
        <w:r w:rsidR="00DB4A62" w:rsidRPr="006C0255" w:rsidDel="003D4ACF">
          <w:rPr>
            <w:rFonts w:ascii="Times New Roman" w:hAnsi="Times New Roman" w:cs="Times New Roman"/>
            <w:rPrChange w:id="448"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49" w:author="Author">
              <w:rPr/>
            </w:rPrChange>
          </w:rPr>
          <w:fldChar w:fldCharType="begin"/>
        </w:r>
        <w:r w:rsidR="00DB4A62" w:rsidRPr="006C0255" w:rsidDel="003D4ACF">
          <w:rPr>
            <w:rFonts w:ascii="Times New Roman" w:hAnsi="Times New Roman" w:cs="Times New Roman"/>
            <w:rPrChange w:id="450" w:author="Author">
              <w:rPr/>
            </w:rPrChange>
          </w:rPr>
          <w:delInstrText>HYPERLINK \l "ref-bebus_associative_2016"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51" w:author="Author">
              <w:rPr/>
            </w:rPrChange>
          </w:rPr>
          <w:fldChar w:fldCharType="separate"/>
        </w:r>
        <w:r w:rsidR="00DB4A62" w:rsidRPr="004A5E88" w:rsidDel="003D4ACF">
          <w:rPr>
            <w:rStyle w:val="Hyperlink"/>
            <w:rFonts w:ascii="Times New Roman" w:hAnsi="Times New Roman" w:cs="Times New Roman"/>
          </w:rPr>
          <w:delText>Bebus et al. 2016</w:delText>
        </w:r>
        <w:r w:rsidR="00DB4A62" w:rsidRPr="006C0255" w:rsidDel="003D4ACF">
          <w:rPr>
            <w:rFonts w:ascii="Times New Roman" w:hAnsi="Times New Roman" w:cs="Times New Roman"/>
            <w:rPrChange w:id="452"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53" w:author="Author">
              <w:rPr/>
            </w:rPrChange>
          </w:rPr>
          <w:fldChar w:fldCharType="begin"/>
        </w:r>
        <w:r w:rsidR="00DB4A62" w:rsidRPr="006C0255" w:rsidDel="003D4ACF">
          <w:rPr>
            <w:rFonts w:ascii="Times New Roman" w:hAnsi="Times New Roman" w:cs="Times New Roman"/>
            <w:rPrChange w:id="454" w:author="Author">
              <w:rPr/>
            </w:rPrChange>
          </w:rPr>
          <w:delInstrText>HYPERLINK \l "ref-haq_prenatal_2021"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55" w:author="Author">
              <w:rPr/>
            </w:rPrChange>
          </w:rPr>
          <w:fldChar w:fldCharType="separate"/>
        </w:r>
        <w:r w:rsidR="00DB4A62" w:rsidRPr="004A5E88" w:rsidDel="003D4ACF">
          <w:rPr>
            <w:rStyle w:val="Hyperlink"/>
            <w:rFonts w:ascii="Times New Roman" w:hAnsi="Times New Roman" w:cs="Times New Roman"/>
          </w:rPr>
          <w:delText>Haq et al. 2021</w:delText>
        </w:r>
        <w:r w:rsidR="00DB4A62" w:rsidRPr="006C0255" w:rsidDel="003D4ACF">
          <w:rPr>
            <w:rFonts w:ascii="Times New Roman" w:hAnsi="Times New Roman" w:cs="Times New Roman"/>
            <w:rPrChange w:id="456" w:author="Author">
              <w:rPr/>
            </w:rPrChange>
          </w:rPr>
          <w:fldChar w:fldCharType="end"/>
        </w:r>
        <w:r w:rsidRPr="004A5E88"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4A5E88" w:rsidDel="003D4ACF" w:rsidRDefault="00000000" w:rsidP="006C0255">
      <w:pPr>
        <w:pStyle w:val="BodyText"/>
        <w:spacing w:line="360" w:lineRule="auto"/>
        <w:rPr>
          <w:del w:id="457" w:author="Author"/>
          <w:rFonts w:ascii="Times New Roman" w:hAnsi="Times New Roman" w:cs="Times New Roman"/>
        </w:rPr>
        <w:pPrChange w:id="458" w:author="Author">
          <w:pPr>
            <w:pStyle w:val="BodyText"/>
            <w:spacing w:line="480" w:lineRule="auto"/>
          </w:pPr>
        </w:pPrChange>
      </w:pPr>
      <w:del w:id="459" w:author="Author">
        <w:r w:rsidRPr="004A5E88"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RPr="006C0255" w:rsidDel="003D4ACF">
          <w:rPr>
            <w:rFonts w:ascii="Times New Roman" w:hAnsi="Times New Roman" w:cs="Times New Roman"/>
            <w:rPrChange w:id="460" w:author="Author">
              <w:rPr/>
            </w:rPrChange>
          </w:rPr>
          <w:fldChar w:fldCharType="begin"/>
        </w:r>
        <w:r w:rsidR="00DB4A62" w:rsidRPr="006C0255" w:rsidDel="003D4ACF">
          <w:rPr>
            <w:rFonts w:ascii="Times New Roman" w:hAnsi="Times New Roman" w:cs="Times New Roman"/>
            <w:rPrChange w:id="461" w:author="Author">
              <w:rPr/>
            </w:rPrChange>
          </w:rPr>
          <w:delInstrText>HYPERLINK \l "ref-coomber_independent_1997"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62" w:author="Author">
              <w:rPr/>
            </w:rPrChange>
          </w:rPr>
          <w:fldChar w:fldCharType="separate"/>
        </w:r>
        <w:r w:rsidR="00DB4A62" w:rsidRPr="004A5E88" w:rsidDel="003D4ACF">
          <w:rPr>
            <w:rStyle w:val="Hyperlink"/>
            <w:rFonts w:ascii="Times New Roman" w:hAnsi="Times New Roman" w:cs="Times New Roman"/>
          </w:rPr>
          <w:delText>Coomber et al. 1997</w:delText>
        </w:r>
        <w:r w:rsidR="00DB4A62" w:rsidRPr="006C0255" w:rsidDel="003D4ACF">
          <w:rPr>
            <w:rFonts w:ascii="Times New Roman" w:hAnsi="Times New Roman" w:cs="Times New Roman"/>
            <w:rPrChange w:id="463"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64" w:author="Author">
              <w:rPr/>
            </w:rPrChange>
          </w:rPr>
          <w:fldChar w:fldCharType="begin"/>
        </w:r>
        <w:r w:rsidR="00DB4A62" w:rsidRPr="006C0255" w:rsidDel="003D4ACF">
          <w:rPr>
            <w:rFonts w:ascii="Times New Roman" w:hAnsi="Times New Roman" w:cs="Times New Roman"/>
            <w:rPrChange w:id="465" w:author="Author">
              <w:rPr/>
            </w:rPrChange>
          </w:rPr>
          <w:delInstrText>HYPERLINK \l "ref-amiel_hotter_2012"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66" w:author="Author">
              <w:rPr/>
            </w:rPrChange>
          </w:rPr>
          <w:fldChar w:fldCharType="separate"/>
        </w:r>
        <w:r w:rsidR="00DB4A62" w:rsidRPr="004A5E88" w:rsidDel="003D4ACF">
          <w:rPr>
            <w:rStyle w:val="Hyperlink"/>
            <w:rFonts w:ascii="Times New Roman" w:hAnsi="Times New Roman" w:cs="Times New Roman"/>
          </w:rPr>
          <w:delText>Amiel and Shine 2012</w:delText>
        </w:r>
        <w:r w:rsidR="00DB4A62" w:rsidRPr="006C0255" w:rsidDel="003D4ACF">
          <w:rPr>
            <w:rFonts w:ascii="Times New Roman" w:hAnsi="Times New Roman" w:cs="Times New Roman"/>
            <w:rPrChange w:id="467"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68" w:author="Author">
              <w:rPr/>
            </w:rPrChange>
          </w:rPr>
          <w:fldChar w:fldCharType="begin"/>
        </w:r>
        <w:r w:rsidR="00DB4A62" w:rsidRPr="006C0255" w:rsidDel="003D4ACF">
          <w:rPr>
            <w:rFonts w:ascii="Times New Roman" w:hAnsi="Times New Roman" w:cs="Times New Roman"/>
            <w:rPrChange w:id="469" w:author="Author">
              <w:rPr/>
            </w:rPrChange>
          </w:rPr>
          <w:delInstrText>HYPERLINK \l "ref-clark_colour_2014"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70" w:author="Author">
              <w:rPr/>
            </w:rPrChange>
          </w:rPr>
          <w:fldChar w:fldCharType="separate"/>
        </w:r>
        <w:r w:rsidR="00DB4A62" w:rsidRPr="004A5E88" w:rsidDel="003D4ACF">
          <w:rPr>
            <w:rStyle w:val="Hyperlink"/>
            <w:rFonts w:ascii="Times New Roman" w:hAnsi="Times New Roman" w:cs="Times New Roman"/>
          </w:rPr>
          <w:delText>Clark et al. 2014</w:delText>
        </w:r>
        <w:r w:rsidR="00DB4A62" w:rsidRPr="006C0255" w:rsidDel="003D4ACF">
          <w:rPr>
            <w:rFonts w:ascii="Times New Roman" w:hAnsi="Times New Roman" w:cs="Times New Roman"/>
            <w:rPrChange w:id="471"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72" w:author="Author">
              <w:rPr/>
            </w:rPrChange>
          </w:rPr>
          <w:fldChar w:fldCharType="begin"/>
        </w:r>
        <w:r w:rsidR="00DB4A62" w:rsidRPr="006C0255" w:rsidDel="003D4ACF">
          <w:rPr>
            <w:rFonts w:ascii="Times New Roman" w:hAnsi="Times New Roman" w:cs="Times New Roman"/>
            <w:rPrChange w:id="473" w:author="Author">
              <w:rPr/>
            </w:rPrChange>
          </w:rPr>
          <w:delInstrText>HYPERLINK \l "ref-amiel_egg_2014"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74" w:author="Author">
              <w:rPr/>
            </w:rPrChange>
          </w:rPr>
          <w:fldChar w:fldCharType="separate"/>
        </w:r>
        <w:r w:rsidR="00DB4A62" w:rsidRPr="004A5E88" w:rsidDel="003D4ACF">
          <w:rPr>
            <w:rStyle w:val="Hyperlink"/>
            <w:rFonts w:ascii="Times New Roman" w:hAnsi="Times New Roman" w:cs="Times New Roman"/>
          </w:rPr>
          <w:delText>Amiel et al. 2014</w:delText>
        </w:r>
        <w:r w:rsidR="00DB4A62" w:rsidRPr="006C0255" w:rsidDel="003D4ACF">
          <w:rPr>
            <w:rFonts w:ascii="Times New Roman" w:hAnsi="Times New Roman" w:cs="Times New Roman"/>
            <w:rPrChange w:id="47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76" w:author="Author">
              <w:rPr/>
            </w:rPrChange>
          </w:rPr>
          <w:fldChar w:fldCharType="begin"/>
        </w:r>
        <w:r w:rsidR="00DB4A62" w:rsidRPr="006C0255" w:rsidDel="003D4ACF">
          <w:rPr>
            <w:rFonts w:ascii="Times New Roman" w:hAnsi="Times New Roman" w:cs="Times New Roman"/>
            <w:rPrChange w:id="477" w:author="Author">
              <w:rPr/>
            </w:rPrChange>
          </w:rPr>
          <w:delInstrText>HYPERLINK \l "ref-amiel_effects_2017"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78" w:author="Author">
              <w:rPr/>
            </w:rPrChange>
          </w:rPr>
          <w:fldChar w:fldCharType="separate"/>
        </w:r>
        <w:r w:rsidR="00DB4A62" w:rsidRPr="004A5E88" w:rsidDel="003D4ACF">
          <w:rPr>
            <w:rStyle w:val="Hyperlink"/>
            <w:rFonts w:ascii="Times New Roman" w:hAnsi="Times New Roman" w:cs="Times New Roman"/>
          </w:rPr>
          <w:delText>Amiel et al. 2017</w:delText>
        </w:r>
        <w:r w:rsidR="00DB4A62" w:rsidRPr="006C0255" w:rsidDel="003D4ACF">
          <w:rPr>
            <w:rFonts w:ascii="Times New Roman" w:hAnsi="Times New Roman" w:cs="Times New Roman"/>
            <w:rPrChange w:id="479"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80" w:author="Author">
              <w:rPr/>
            </w:rPrChange>
          </w:rPr>
          <w:fldChar w:fldCharType="begin"/>
        </w:r>
        <w:r w:rsidR="00DB4A62" w:rsidRPr="006C0255" w:rsidDel="003D4ACF">
          <w:rPr>
            <w:rFonts w:ascii="Times New Roman" w:hAnsi="Times New Roman" w:cs="Times New Roman"/>
            <w:rPrChange w:id="481" w:author="Author">
              <w:rPr/>
            </w:rPrChange>
          </w:rPr>
          <w:delInstrText>HYPERLINK \l "ref-vila_pouca_incubation_2018"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82" w:author="Author">
              <w:rPr/>
            </w:rPrChange>
          </w:rPr>
          <w:fldChar w:fldCharType="separate"/>
        </w:r>
        <w:r w:rsidR="00DB4A62" w:rsidRPr="004A5E88" w:rsidDel="003D4ACF">
          <w:rPr>
            <w:rStyle w:val="Hyperlink"/>
            <w:rFonts w:ascii="Times New Roman" w:hAnsi="Times New Roman" w:cs="Times New Roman"/>
          </w:rPr>
          <w:delText>Vila Pouca et al. 2018</w:delText>
        </w:r>
        <w:r w:rsidR="00DB4A62" w:rsidRPr="006C0255" w:rsidDel="003D4ACF">
          <w:rPr>
            <w:rFonts w:ascii="Times New Roman" w:hAnsi="Times New Roman" w:cs="Times New Roman"/>
            <w:rPrChange w:id="483"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84" w:author="Author">
              <w:rPr/>
            </w:rPrChange>
          </w:rPr>
          <w:fldChar w:fldCharType="begin"/>
        </w:r>
        <w:r w:rsidR="00DB4A62" w:rsidRPr="006C0255" w:rsidDel="003D4ACF">
          <w:rPr>
            <w:rFonts w:ascii="Times New Roman" w:hAnsi="Times New Roman" w:cs="Times New Roman"/>
            <w:rPrChange w:id="485" w:author="Author">
              <w:rPr/>
            </w:rPrChange>
          </w:rPr>
          <w:delInstrText>HYPERLINK \l "ref-vila_pouca_quantity_2019"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86" w:author="Author">
              <w:rPr/>
            </w:rPrChange>
          </w:rPr>
          <w:fldChar w:fldCharType="separate"/>
        </w:r>
        <w:r w:rsidR="00DB4A62" w:rsidRPr="004A5E88" w:rsidDel="003D4ACF">
          <w:rPr>
            <w:rStyle w:val="Hyperlink"/>
            <w:rFonts w:ascii="Times New Roman" w:hAnsi="Times New Roman" w:cs="Times New Roman"/>
          </w:rPr>
          <w:delText>2019</w:delText>
        </w:r>
        <w:r w:rsidR="00DB4A62" w:rsidRPr="006C0255" w:rsidDel="003D4ACF">
          <w:rPr>
            <w:rFonts w:ascii="Times New Roman" w:hAnsi="Times New Roman" w:cs="Times New Roman"/>
            <w:rPrChange w:id="487" w:author="Author">
              <w:rPr/>
            </w:rPrChange>
          </w:rPr>
          <w:fldChar w:fldCharType="end"/>
        </w:r>
        <w:r w:rsidRPr="004A5E88"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RPr="006C0255" w:rsidDel="003D4ACF">
          <w:rPr>
            <w:rFonts w:ascii="Times New Roman" w:hAnsi="Times New Roman" w:cs="Times New Roman"/>
            <w:rPrChange w:id="488" w:author="Author">
              <w:rPr/>
            </w:rPrChange>
          </w:rPr>
          <w:fldChar w:fldCharType="begin"/>
        </w:r>
        <w:r w:rsidR="00DB4A62" w:rsidRPr="006C0255" w:rsidDel="003D4ACF">
          <w:rPr>
            <w:rFonts w:ascii="Times New Roman" w:hAnsi="Times New Roman" w:cs="Times New Roman"/>
            <w:rPrChange w:id="489" w:author="Author">
              <w:rPr/>
            </w:rPrChange>
          </w:rPr>
          <w:delInstrText>HYPERLINK \l "ref-amiel_hotter_2012"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90" w:author="Author">
              <w:rPr/>
            </w:rPrChange>
          </w:rPr>
          <w:fldChar w:fldCharType="separate"/>
        </w:r>
        <w:r w:rsidR="00DB4A62" w:rsidRPr="004A5E88" w:rsidDel="003D4ACF">
          <w:rPr>
            <w:rStyle w:val="Hyperlink"/>
            <w:rFonts w:ascii="Times New Roman" w:hAnsi="Times New Roman" w:cs="Times New Roman"/>
          </w:rPr>
          <w:delText>Amiel and Shine 2012</w:delText>
        </w:r>
        <w:r w:rsidR="00DB4A62" w:rsidRPr="006C0255" w:rsidDel="003D4ACF">
          <w:rPr>
            <w:rFonts w:ascii="Times New Roman" w:hAnsi="Times New Roman" w:cs="Times New Roman"/>
            <w:rPrChange w:id="491"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92" w:author="Author">
              <w:rPr/>
            </w:rPrChange>
          </w:rPr>
          <w:fldChar w:fldCharType="begin"/>
        </w:r>
        <w:r w:rsidR="00DB4A62" w:rsidRPr="006C0255" w:rsidDel="003D4ACF">
          <w:rPr>
            <w:rFonts w:ascii="Times New Roman" w:hAnsi="Times New Roman" w:cs="Times New Roman"/>
            <w:rPrChange w:id="493" w:author="Author">
              <w:rPr/>
            </w:rPrChange>
          </w:rPr>
          <w:delInstrText>HYPERLINK \l "ref-clark_colour_2014"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94" w:author="Author">
              <w:rPr/>
            </w:rPrChange>
          </w:rPr>
          <w:fldChar w:fldCharType="separate"/>
        </w:r>
        <w:r w:rsidR="00DB4A62" w:rsidRPr="004A5E88" w:rsidDel="003D4ACF">
          <w:rPr>
            <w:rStyle w:val="Hyperlink"/>
            <w:rFonts w:ascii="Times New Roman" w:hAnsi="Times New Roman" w:cs="Times New Roman"/>
          </w:rPr>
          <w:delText>Clark et al. 2014</w:delText>
        </w:r>
        <w:r w:rsidR="00DB4A62" w:rsidRPr="006C0255" w:rsidDel="003D4ACF">
          <w:rPr>
            <w:rFonts w:ascii="Times New Roman" w:hAnsi="Times New Roman" w:cs="Times New Roman"/>
            <w:rPrChange w:id="49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496" w:author="Author">
              <w:rPr/>
            </w:rPrChange>
          </w:rPr>
          <w:fldChar w:fldCharType="begin"/>
        </w:r>
        <w:r w:rsidR="00DB4A62" w:rsidRPr="006C0255" w:rsidDel="003D4ACF">
          <w:rPr>
            <w:rFonts w:ascii="Times New Roman" w:hAnsi="Times New Roman" w:cs="Times New Roman"/>
            <w:rPrChange w:id="497" w:author="Author">
              <w:rPr/>
            </w:rPrChange>
          </w:rPr>
          <w:delInstrText>HYPERLINK \l "ref-amiel_egg_2014"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498" w:author="Author">
              <w:rPr/>
            </w:rPrChange>
          </w:rPr>
          <w:fldChar w:fldCharType="separate"/>
        </w:r>
        <w:r w:rsidR="00DB4A62" w:rsidRPr="004A5E88" w:rsidDel="003D4ACF">
          <w:rPr>
            <w:rStyle w:val="Hyperlink"/>
            <w:rFonts w:ascii="Times New Roman" w:hAnsi="Times New Roman" w:cs="Times New Roman"/>
          </w:rPr>
          <w:delText>Amiel et al. 2014</w:delText>
        </w:r>
        <w:r w:rsidR="00DB4A62" w:rsidRPr="006C0255" w:rsidDel="003D4ACF">
          <w:rPr>
            <w:rFonts w:ascii="Times New Roman" w:hAnsi="Times New Roman" w:cs="Times New Roman"/>
            <w:rPrChange w:id="499"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00" w:author="Author">
              <w:rPr/>
            </w:rPrChange>
          </w:rPr>
          <w:fldChar w:fldCharType="begin"/>
        </w:r>
        <w:r w:rsidR="00DB4A62" w:rsidRPr="006C0255" w:rsidDel="003D4ACF">
          <w:rPr>
            <w:rFonts w:ascii="Times New Roman" w:hAnsi="Times New Roman" w:cs="Times New Roman"/>
            <w:rPrChange w:id="501" w:author="Author">
              <w:rPr/>
            </w:rPrChange>
          </w:rPr>
          <w:delInstrText>HYPERLINK \l "ref-amiel_effects_2017"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02" w:author="Author">
              <w:rPr/>
            </w:rPrChange>
          </w:rPr>
          <w:fldChar w:fldCharType="separate"/>
        </w:r>
        <w:r w:rsidR="00DB4A62" w:rsidRPr="004A5E88" w:rsidDel="003D4ACF">
          <w:rPr>
            <w:rStyle w:val="Hyperlink"/>
            <w:rFonts w:ascii="Times New Roman" w:hAnsi="Times New Roman" w:cs="Times New Roman"/>
          </w:rPr>
          <w:delText>Amiel et al. 2017</w:delText>
        </w:r>
        <w:r w:rsidR="00DB4A62" w:rsidRPr="006C0255" w:rsidDel="003D4ACF">
          <w:rPr>
            <w:rFonts w:ascii="Times New Roman" w:hAnsi="Times New Roman" w:cs="Times New Roman"/>
            <w:rPrChange w:id="503" w:author="Author">
              <w:rPr/>
            </w:rPrChange>
          </w:rPr>
          <w:fldChar w:fldCharType="end"/>
        </w:r>
        <w:r w:rsidRPr="004A5E88" w:rsidDel="003D4ACF">
          <w:rPr>
            <w:rFonts w:ascii="Times New Roman" w:hAnsi="Times New Roman" w:cs="Times New Roman"/>
          </w:rPr>
          <w:delText>), but impairs cognition at extreme temperatures (</w:delText>
        </w:r>
        <w:r w:rsidR="00DB4A62" w:rsidRPr="006C0255" w:rsidDel="003D4ACF">
          <w:rPr>
            <w:rFonts w:ascii="Times New Roman" w:hAnsi="Times New Roman" w:cs="Times New Roman"/>
            <w:rPrChange w:id="504" w:author="Author">
              <w:rPr/>
            </w:rPrChange>
          </w:rPr>
          <w:fldChar w:fldCharType="begin"/>
        </w:r>
        <w:r w:rsidR="00DB4A62" w:rsidRPr="006C0255" w:rsidDel="003D4ACF">
          <w:rPr>
            <w:rFonts w:ascii="Times New Roman" w:hAnsi="Times New Roman" w:cs="Times New Roman"/>
            <w:rPrChange w:id="505" w:author="Author">
              <w:rPr/>
            </w:rPrChange>
          </w:rPr>
          <w:delInstrText>HYPERLINK \l "ref-dayananda_incubation_2017"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06" w:author="Author">
              <w:rPr/>
            </w:rPrChange>
          </w:rPr>
          <w:fldChar w:fldCharType="separate"/>
        </w:r>
        <w:r w:rsidR="00DB4A62" w:rsidRPr="004A5E88" w:rsidDel="003D4ACF">
          <w:rPr>
            <w:rStyle w:val="Hyperlink"/>
            <w:rFonts w:ascii="Times New Roman" w:hAnsi="Times New Roman" w:cs="Times New Roman"/>
          </w:rPr>
          <w:delText>Dayananda and Webb 2017</w:delText>
        </w:r>
        <w:r w:rsidR="00DB4A62" w:rsidRPr="006C0255" w:rsidDel="003D4ACF">
          <w:rPr>
            <w:rFonts w:ascii="Times New Roman" w:hAnsi="Times New Roman" w:cs="Times New Roman"/>
            <w:rPrChange w:id="507"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08" w:author="Author">
              <w:rPr/>
            </w:rPrChange>
          </w:rPr>
          <w:fldChar w:fldCharType="begin"/>
        </w:r>
        <w:r w:rsidR="00DB4A62" w:rsidRPr="006C0255" w:rsidDel="003D4ACF">
          <w:rPr>
            <w:rFonts w:ascii="Times New Roman" w:hAnsi="Times New Roman" w:cs="Times New Roman"/>
            <w:rPrChange w:id="509" w:author="Author">
              <w:rPr/>
            </w:rPrChange>
          </w:rPr>
          <w:delInstrText>HYPERLINK \l "ref-abayarathna_effects_2020"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10" w:author="Author">
              <w:rPr/>
            </w:rPrChange>
          </w:rPr>
          <w:fldChar w:fldCharType="separate"/>
        </w:r>
        <w:r w:rsidR="00DB4A62" w:rsidRPr="004A5E88" w:rsidDel="003D4ACF">
          <w:rPr>
            <w:rStyle w:val="Hyperlink"/>
            <w:rFonts w:ascii="Times New Roman" w:hAnsi="Times New Roman" w:cs="Times New Roman"/>
          </w:rPr>
          <w:delText>Abayarathna and Webb 2020</w:delText>
        </w:r>
        <w:r w:rsidR="00DB4A62" w:rsidRPr="006C0255" w:rsidDel="003D4ACF">
          <w:rPr>
            <w:rFonts w:ascii="Times New Roman" w:hAnsi="Times New Roman" w:cs="Times New Roman"/>
            <w:rPrChange w:id="511" w:author="Author">
              <w:rPr/>
            </w:rPrChange>
          </w:rPr>
          <w:fldChar w:fldCharType="end"/>
        </w:r>
        <w:r w:rsidRPr="004A5E88" w:rsidDel="003D4ACF">
          <w:rPr>
            <w:rFonts w:ascii="Times New Roman" w:hAnsi="Times New Roman" w:cs="Times New Roman"/>
          </w:rPr>
          <w:delText>). In addition, when Vila Pouca et al. (</w:delText>
        </w:r>
        <w:r w:rsidR="00DB4A62" w:rsidRPr="006C0255" w:rsidDel="003D4ACF">
          <w:rPr>
            <w:rFonts w:ascii="Times New Roman" w:hAnsi="Times New Roman" w:cs="Times New Roman"/>
            <w:rPrChange w:id="512" w:author="Author">
              <w:rPr/>
            </w:rPrChange>
          </w:rPr>
          <w:fldChar w:fldCharType="begin"/>
        </w:r>
        <w:r w:rsidR="00DB4A62" w:rsidRPr="006C0255" w:rsidDel="003D4ACF">
          <w:rPr>
            <w:rFonts w:ascii="Times New Roman" w:hAnsi="Times New Roman" w:cs="Times New Roman"/>
            <w:rPrChange w:id="513" w:author="Author">
              <w:rPr/>
            </w:rPrChange>
          </w:rPr>
          <w:delInstrText>HYPERLINK \l "ref-vila_pouca_quantity_2019"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14" w:author="Author">
              <w:rPr/>
            </w:rPrChange>
          </w:rPr>
          <w:fldChar w:fldCharType="separate"/>
        </w:r>
        <w:r w:rsidR="00DB4A62" w:rsidRPr="004A5E88" w:rsidDel="003D4ACF">
          <w:rPr>
            <w:rStyle w:val="Hyperlink"/>
            <w:rFonts w:ascii="Times New Roman" w:hAnsi="Times New Roman" w:cs="Times New Roman"/>
          </w:rPr>
          <w:delText>2019</w:delText>
        </w:r>
        <w:r w:rsidR="00DB4A62" w:rsidRPr="006C0255" w:rsidDel="003D4ACF">
          <w:rPr>
            <w:rFonts w:ascii="Times New Roman" w:hAnsi="Times New Roman" w:cs="Times New Roman"/>
            <w:rPrChange w:id="515" w:author="Author">
              <w:rPr/>
            </w:rPrChange>
          </w:rPr>
          <w:fldChar w:fldCharType="end"/>
        </w:r>
        <w:r w:rsidRPr="004A5E88" w:rsidDel="003D4ACF">
          <w:rPr>
            <w:rFonts w:ascii="Times New Roman" w:hAnsi="Times New Roman" w:cs="Times New Roman"/>
          </w:rPr>
          <w:delText>) tested the effects of elevated incubation temperature on numerical discrimination in Port-Jackson sharks (</w:delText>
        </w:r>
        <w:r w:rsidRPr="004A5E88" w:rsidDel="003D4ACF">
          <w:rPr>
            <w:rFonts w:ascii="Times New Roman" w:hAnsi="Times New Roman" w:cs="Times New Roman"/>
            <w:i/>
            <w:iCs/>
          </w:rPr>
          <w:delText>Heterodontus portusjacksoni</w:delText>
        </w:r>
        <w:r w:rsidRPr="004A5E88" w:rsidDel="003D4ACF">
          <w:rPr>
            <w:rFonts w:ascii="Times New Roman" w:hAnsi="Times New Roman" w:cs="Times New Roman"/>
          </w:rPr>
          <w:delText>) and found that sharks incubated at elevated temperatures learned faster in a quantity discrimination task (</w:delText>
        </w:r>
        <w:r w:rsidR="00DB4A62" w:rsidRPr="006C0255" w:rsidDel="003D4ACF">
          <w:rPr>
            <w:rFonts w:ascii="Times New Roman" w:hAnsi="Times New Roman" w:cs="Times New Roman"/>
            <w:rPrChange w:id="516" w:author="Author">
              <w:rPr/>
            </w:rPrChange>
          </w:rPr>
          <w:fldChar w:fldCharType="begin"/>
        </w:r>
        <w:r w:rsidR="00DB4A62" w:rsidRPr="006C0255" w:rsidDel="003D4ACF">
          <w:rPr>
            <w:rFonts w:ascii="Times New Roman" w:hAnsi="Times New Roman" w:cs="Times New Roman"/>
            <w:rPrChange w:id="517" w:author="Author">
              <w:rPr/>
            </w:rPrChange>
          </w:rPr>
          <w:delInstrText>HYPERLINK \l "ref-vila_pouca_quantity_2019"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18" w:author="Author">
              <w:rPr/>
            </w:rPrChange>
          </w:rPr>
          <w:fldChar w:fldCharType="separate"/>
        </w:r>
        <w:r w:rsidR="00DB4A62" w:rsidRPr="004A5E88" w:rsidDel="003D4ACF">
          <w:rPr>
            <w:rStyle w:val="Hyperlink"/>
            <w:rFonts w:ascii="Times New Roman" w:hAnsi="Times New Roman" w:cs="Times New Roman"/>
          </w:rPr>
          <w:delText>Vila Pouca et al. 2019</w:delText>
        </w:r>
        <w:r w:rsidR="00DB4A62" w:rsidRPr="006C0255" w:rsidDel="003D4ACF">
          <w:rPr>
            <w:rFonts w:ascii="Times New Roman" w:hAnsi="Times New Roman" w:cs="Times New Roman"/>
            <w:rPrChange w:id="519" w:author="Author">
              <w:rPr/>
            </w:rPrChange>
          </w:rPr>
          <w:fldChar w:fldCharType="end"/>
        </w:r>
        <w:r w:rsidRPr="004A5E88"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4A5E88" w:rsidDel="003D4ACF" w:rsidRDefault="00000000" w:rsidP="006C0255">
      <w:pPr>
        <w:pStyle w:val="BodyText"/>
        <w:spacing w:line="360" w:lineRule="auto"/>
        <w:rPr>
          <w:del w:id="520" w:author="Author"/>
          <w:rFonts w:ascii="Times New Roman" w:hAnsi="Times New Roman" w:cs="Times New Roman"/>
        </w:rPr>
        <w:pPrChange w:id="521" w:author="Author">
          <w:pPr>
            <w:pStyle w:val="BodyText"/>
            <w:spacing w:line="480" w:lineRule="auto"/>
          </w:pPr>
        </w:pPrChange>
      </w:pPr>
      <w:del w:id="522" w:author="Author">
        <w:r w:rsidRPr="004A5E88"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RPr="006C0255" w:rsidDel="003D4ACF">
          <w:rPr>
            <w:rFonts w:ascii="Times New Roman" w:hAnsi="Times New Roman" w:cs="Times New Roman"/>
            <w:rPrChange w:id="523" w:author="Author">
              <w:rPr/>
            </w:rPrChange>
          </w:rPr>
          <w:fldChar w:fldCharType="begin"/>
        </w:r>
        <w:r w:rsidR="00DB4A62" w:rsidRPr="006C0255" w:rsidDel="003D4ACF">
          <w:rPr>
            <w:rFonts w:ascii="Times New Roman" w:hAnsi="Times New Roman" w:cs="Times New Roman"/>
            <w:rPrChange w:id="524" w:author="Author">
              <w:rPr/>
            </w:rPrChange>
          </w:rPr>
          <w:delInstrText>HYPERLINK \l "ref-nieder2005counting"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25" w:author="Author">
              <w:rPr/>
            </w:rPrChange>
          </w:rPr>
          <w:fldChar w:fldCharType="separate"/>
        </w:r>
        <w:r w:rsidR="00DB4A62" w:rsidRPr="004A5E88" w:rsidDel="003D4ACF">
          <w:rPr>
            <w:rStyle w:val="Hyperlink"/>
            <w:rFonts w:ascii="Times New Roman" w:hAnsi="Times New Roman" w:cs="Times New Roman"/>
          </w:rPr>
          <w:delText>Nieder 2005</w:delText>
        </w:r>
        <w:r w:rsidR="00DB4A62" w:rsidRPr="006C0255" w:rsidDel="003D4ACF">
          <w:rPr>
            <w:rFonts w:ascii="Times New Roman" w:hAnsi="Times New Roman" w:cs="Times New Roman"/>
            <w:rPrChange w:id="526"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27" w:author="Author">
              <w:rPr/>
            </w:rPrChange>
          </w:rPr>
          <w:fldChar w:fldCharType="begin"/>
        </w:r>
        <w:r w:rsidR="00DB4A62" w:rsidRPr="006C0255" w:rsidDel="003D4ACF">
          <w:rPr>
            <w:rFonts w:ascii="Times New Roman" w:hAnsi="Times New Roman" w:cs="Times New Roman"/>
            <w:rPrChange w:id="528" w:author="Author">
              <w:rPr/>
            </w:rPrChange>
          </w:rPr>
          <w:delInstrText>HYPERLINK \l "ref-agrillo2014spontaneous"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29" w:author="Author">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6C0255" w:rsidDel="003D4ACF">
          <w:rPr>
            <w:rFonts w:ascii="Times New Roman" w:hAnsi="Times New Roman" w:cs="Times New Roman"/>
            <w:rPrChange w:id="530" w:author="Author">
              <w:rPr/>
            </w:rPrChange>
          </w:rPr>
          <w:fldChar w:fldCharType="end"/>
        </w:r>
        <w:r w:rsidRPr="004A5E88" w:rsidDel="003D4ACF">
          <w:rPr>
            <w:rFonts w:ascii="Times New Roman" w:hAnsi="Times New Roman" w:cs="Times New Roman"/>
          </w:rPr>
          <w:delText>). However, recent studies demonstrate that reptiles are also competent in numbers. For example, red-footed turtles (</w:delText>
        </w:r>
        <w:r w:rsidRPr="004A5E88" w:rsidDel="003D4ACF">
          <w:rPr>
            <w:rFonts w:ascii="Times New Roman" w:hAnsi="Times New Roman" w:cs="Times New Roman"/>
            <w:i/>
            <w:iCs/>
          </w:rPr>
          <w:delText>Chelonoidis carbonaria</w:delText>
        </w:r>
        <w:r w:rsidRPr="004A5E88" w:rsidDel="003D4ACF">
          <w:rPr>
            <w:rFonts w:ascii="Times New Roman" w:hAnsi="Times New Roman" w:cs="Times New Roman"/>
          </w:rPr>
          <w:delText>) rapidly learned to associate colour with higher volumes of food (</w:delText>
        </w:r>
        <w:r w:rsidR="00DB4A62" w:rsidRPr="006C0255" w:rsidDel="003D4ACF">
          <w:rPr>
            <w:rFonts w:ascii="Times New Roman" w:hAnsi="Times New Roman" w:cs="Times New Roman"/>
            <w:rPrChange w:id="531" w:author="Author">
              <w:rPr/>
            </w:rPrChange>
          </w:rPr>
          <w:fldChar w:fldCharType="begin"/>
        </w:r>
        <w:r w:rsidR="00DB4A62" w:rsidRPr="006C0255" w:rsidDel="003D4ACF">
          <w:rPr>
            <w:rFonts w:ascii="Times New Roman" w:hAnsi="Times New Roman" w:cs="Times New Roman"/>
            <w:rPrChange w:id="532" w:author="Author">
              <w:rPr/>
            </w:rPrChange>
          </w:rPr>
          <w:delInstrText>HYPERLINK \l "ref-soldati2017long"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33" w:author="Author">
              <w:rPr/>
            </w:rPrChange>
          </w:rPr>
          <w:fldChar w:fldCharType="separate"/>
        </w:r>
        <w:r w:rsidR="00DB4A62" w:rsidRPr="004A5E88" w:rsidDel="003D4ACF">
          <w:rPr>
            <w:rStyle w:val="Hyperlink"/>
            <w:rFonts w:ascii="Times New Roman" w:hAnsi="Times New Roman" w:cs="Times New Roman"/>
          </w:rPr>
          <w:delText>Soldati et al. 2017</w:delText>
        </w:r>
        <w:r w:rsidR="00DB4A62" w:rsidRPr="006C0255" w:rsidDel="003D4ACF">
          <w:rPr>
            <w:rFonts w:ascii="Times New Roman" w:hAnsi="Times New Roman" w:cs="Times New Roman"/>
            <w:rPrChange w:id="534" w:author="Author">
              <w:rPr/>
            </w:rPrChange>
          </w:rPr>
          <w:fldChar w:fldCharType="end"/>
        </w:r>
        <w:r w:rsidRPr="004A5E88" w:rsidDel="003D4ACF">
          <w:rPr>
            <w:rFonts w:ascii="Times New Roman" w:hAnsi="Times New Roman" w:cs="Times New Roman"/>
          </w:rPr>
          <w:delText>), Hermann’s tortoises (</w:delText>
        </w:r>
        <w:r w:rsidRPr="004A5E88" w:rsidDel="003D4ACF">
          <w:rPr>
            <w:rFonts w:ascii="Times New Roman" w:hAnsi="Times New Roman" w:cs="Times New Roman"/>
            <w:i/>
            <w:iCs/>
          </w:rPr>
          <w:delText>Testudo hermanni</w:delText>
        </w:r>
        <w:r w:rsidRPr="004A5E88" w:rsidDel="003D4ACF">
          <w:rPr>
            <w:rFonts w:ascii="Times New Roman" w:hAnsi="Times New Roman" w:cs="Times New Roman"/>
          </w:rPr>
          <w:delText>) discriminate between large and small food quantities in a spontaneous choice test (</w:delText>
        </w:r>
        <w:r w:rsidR="00DB4A62" w:rsidRPr="006C0255" w:rsidDel="003D4ACF">
          <w:rPr>
            <w:rFonts w:ascii="Times New Roman" w:hAnsi="Times New Roman" w:cs="Times New Roman"/>
            <w:rPrChange w:id="535" w:author="Author">
              <w:rPr/>
            </w:rPrChange>
          </w:rPr>
          <w:fldChar w:fldCharType="begin"/>
        </w:r>
        <w:r w:rsidR="00DB4A62" w:rsidRPr="006C0255" w:rsidDel="003D4ACF">
          <w:rPr>
            <w:rFonts w:ascii="Times New Roman" w:hAnsi="Times New Roman" w:cs="Times New Roman"/>
            <w:rPrChange w:id="536" w:author="Author">
              <w:rPr/>
            </w:rPrChange>
          </w:rPr>
          <w:delInstrText>HYPERLINK \l "ref-gazzola2018continuous"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37" w:author="Author">
              <w:rPr/>
            </w:rPrChange>
          </w:rPr>
          <w:fldChar w:fldCharType="separate"/>
        </w:r>
        <w:r w:rsidR="00DB4A62" w:rsidRPr="004A5E88" w:rsidDel="003D4ACF">
          <w:rPr>
            <w:rStyle w:val="Hyperlink"/>
            <w:rFonts w:ascii="Times New Roman" w:hAnsi="Times New Roman" w:cs="Times New Roman"/>
          </w:rPr>
          <w:delText>Gazzola et al. 2018</w:delText>
        </w:r>
        <w:r w:rsidR="00DB4A62" w:rsidRPr="006C0255" w:rsidDel="003D4ACF">
          <w:rPr>
            <w:rFonts w:ascii="Times New Roman" w:hAnsi="Times New Roman" w:cs="Times New Roman"/>
            <w:rPrChange w:id="538" w:author="Author">
              <w:rPr/>
            </w:rPrChange>
          </w:rPr>
          <w:fldChar w:fldCharType="end"/>
        </w:r>
        <w:r w:rsidRPr="004A5E88" w:rsidDel="003D4ACF">
          <w:rPr>
            <w:rFonts w:ascii="Times New Roman" w:hAnsi="Times New Roman" w:cs="Times New Roman"/>
          </w:rPr>
          <w:delText>), and freshwater turtles (</w:delText>
        </w:r>
        <w:r w:rsidRPr="004A5E88" w:rsidDel="003D4ACF">
          <w:rPr>
            <w:rFonts w:ascii="Times New Roman" w:hAnsi="Times New Roman" w:cs="Times New Roman"/>
            <w:i/>
            <w:iCs/>
          </w:rPr>
          <w:delText>Trachemys scripta</w:delText>
        </w:r>
        <w:r w:rsidRPr="004A5E88" w:rsidDel="003D4ACF">
          <w:rPr>
            <w:rFonts w:ascii="Times New Roman" w:hAnsi="Times New Roman" w:cs="Times New Roman"/>
          </w:rPr>
          <w:delText xml:space="preserve"> and </w:delText>
        </w:r>
        <w:r w:rsidRPr="004A5E88" w:rsidDel="003D4ACF">
          <w:rPr>
            <w:rFonts w:ascii="Times New Roman" w:hAnsi="Times New Roman" w:cs="Times New Roman"/>
            <w:i/>
            <w:iCs/>
          </w:rPr>
          <w:delText>Mauremys sinensis</w:delText>
        </w:r>
        <w:r w:rsidRPr="004A5E88" w:rsidDel="003D4ACF">
          <w:rPr>
            <w:rFonts w:ascii="Times New Roman" w:hAnsi="Times New Roman" w:cs="Times New Roman"/>
          </w:rPr>
          <w:delText>) rapidly learned a quantity discrimination task (</w:delText>
        </w:r>
        <w:r w:rsidR="00DB4A62" w:rsidRPr="006C0255" w:rsidDel="003D4ACF">
          <w:rPr>
            <w:rFonts w:ascii="Times New Roman" w:hAnsi="Times New Roman" w:cs="Times New Roman"/>
            <w:rPrChange w:id="539" w:author="Author">
              <w:rPr/>
            </w:rPrChange>
          </w:rPr>
          <w:fldChar w:fldCharType="begin"/>
        </w:r>
        <w:r w:rsidR="00DB4A62" w:rsidRPr="006C0255" w:rsidDel="003D4ACF">
          <w:rPr>
            <w:rFonts w:ascii="Times New Roman" w:hAnsi="Times New Roman" w:cs="Times New Roman"/>
            <w:rPrChange w:id="540" w:author="Author">
              <w:rPr/>
            </w:rPrChange>
          </w:rPr>
          <w:delInstrText>HYPERLINK \l "ref-lin2021superior"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41" w:author="Author">
              <w:rPr/>
            </w:rPrChange>
          </w:rPr>
          <w:fldChar w:fldCharType="separate"/>
        </w:r>
        <w:r w:rsidR="00DB4A62" w:rsidRPr="004A5E88" w:rsidDel="003D4ACF">
          <w:rPr>
            <w:rStyle w:val="Hyperlink"/>
            <w:rFonts w:ascii="Times New Roman" w:hAnsi="Times New Roman" w:cs="Times New Roman"/>
          </w:rPr>
          <w:delText>Lin et al. 2021</w:delText>
        </w:r>
        <w:r w:rsidR="00DB4A62" w:rsidRPr="006C0255" w:rsidDel="003D4ACF">
          <w:rPr>
            <w:rFonts w:ascii="Times New Roman" w:hAnsi="Times New Roman" w:cs="Times New Roman"/>
            <w:rPrChange w:id="542"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43" w:author="Author">
              <w:rPr/>
            </w:rPrChange>
          </w:rPr>
          <w:fldChar w:fldCharType="begin"/>
        </w:r>
        <w:r w:rsidR="00DB4A62" w:rsidRPr="006C0255" w:rsidDel="003D4ACF">
          <w:rPr>
            <w:rFonts w:ascii="Times New Roman" w:hAnsi="Times New Roman" w:cs="Times New Roman"/>
            <w:rPrChange w:id="544" w:author="Author">
              <w:rPr/>
            </w:rPrChange>
          </w:rPr>
          <w:delInstrText>HYPERLINK \l "ref-lin2024trained"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45" w:author="Author">
              <w:rPr/>
            </w:rPrChange>
          </w:rPr>
          <w:fldChar w:fldCharType="separate"/>
        </w:r>
        <w:r w:rsidR="00DB4A62" w:rsidRPr="004A5E88" w:rsidDel="003D4ACF">
          <w:rPr>
            <w:rStyle w:val="Hyperlink"/>
            <w:rFonts w:ascii="Times New Roman" w:hAnsi="Times New Roman" w:cs="Times New Roman"/>
          </w:rPr>
          <w:delText>2024</w:delText>
        </w:r>
        <w:r w:rsidR="00DB4A62" w:rsidRPr="006C0255" w:rsidDel="003D4ACF">
          <w:rPr>
            <w:rFonts w:ascii="Times New Roman" w:hAnsi="Times New Roman" w:cs="Times New Roman"/>
            <w:rPrChange w:id="546" w:author="Author">
              <w:rPr/>
            </w:rPrChange>
          </w:rPr>
          <w:fldChar w:fldCharType="end"/>
        </w:r>
        <w:r w:rsidRPr="004A5E88" w:rsidDel="003D4ACF">
          <w:rPr>
            <w:rFonts w:ascii="Times New Roman" w:hAnsi="Times New Roman" w:cs="Times New Roman"/>
          </w:rPr>
          <w:delText>). The Italian wall lizard (</w:delText>
        </w:r>
        <w:r w:rsidRPr="004A5E88" w:rsidDel="003D4ACF">
          <w:rPr>
            <w:rFonts w:ascii="Times New Roman" w:hAnsi="Times New Roman" w:cs="Times New Roman"/>
            <w:i/>
            <w:iCs/>
          </w:rPr>
          <w:delText>Podarcis siculus</w:delText>
        </w:r>
        <w:r w:rsidRPr="004A5E88" w:rsidDel="003D4ACF">
          <w:rPr>
            <w:rFonts w:ascii="Times New Roman" w:hAnsi="Times New Roman" w:cs="Times New Roman"/>
          </w:rPr>
          <w:delText>) failed to discriminate between different numbers of food items in a spontaneous choice test (</w:delText>
        </w:r>
        <w:r w:rsidR="00DB4A62" w:rsidRPr="006C0255" w:rsidDel="003D4ACF">
          <w:rPr>
            <w:rFonts w:ascii="Times New Roman" w:hAnsi="Times New Roman" w:cs="Times New Roman"/>
            <w:rPrChange w:id="547" w:author="Author">
              <w:rPr/>
            </w:rPrChange>
          </w:rPr>
          <w:fldChar w:fldCharType="begin"/>
        </w:r>
        <w:r w:rsidR="00DB4A62" w:rsidRPr="006C0255" w:rsidDel="003D4ACF">
          <w:rPr>
            <w:rFonts w:ascii="Times New Roman" w:hAnsi="Times New Roman" w:cs="Times New Roman"/>
            <w:rPrChange w:id="548" w:author="Author">
              <w:rPr/>
            </w:rPrChange>
          </w:rPr>
          <w:delInstrText>HYPERLINK \l "ref-miletto2017quantitative"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49" w:author="Author">
              <w:rPr/>
            </w:rPrChange>
          </w:rPr>
          <w:fldChar w:fldCharType="separate"/>
        </w:r>
        <w:r w:rsidR="00DB4A62" w:rsidRPr="004A5E88" w:rsidDel="003D4ACF">
          <w:rPr>
            <w:rStyle w:val="Hyperlink"/>
            <w:rFonts w:ascii="Times New Roman" w:hAnsi="Times New Roman" w:cs="Times New Roman"/>
          </w:rPr>
          <w:delText>Miletto Petrazzini et al. 2017</w:delText>
        </w:r>
        <w:r w:rsidR="00DB4A62" w:rsidRPr="006C0255" w:rsidDel="003D4ACF">
          <w:rPr>
            <w:rFonts w:ascii="Times New Roman" w:hAnsi="Times New Roman" w:cs="Times New Roman"/>
            <w:rPrChange w:id="550" w:author="Author">
              <w:rPr/>
            </w:rPrChange>
          </w:rPr>
          <w:fldChar w:fldCharType="end"/>
        </w:r>
        <w:r w:rsidRPr="004A5E88" w:rsidDel="003D4ACF">
          <w:rPr>
            <w:rFonts w:ascii="Times New Roman" w:hAnsi="Times New Roman" w:cs="Times New Roman"/>
          </w:rPr>
          <w:delText>), but succeeded in a trained quantity discrimination task (</w:delText>
        </w:r>
        <w:r w:rsidR="00DB4A62" w:rsidRPr="006C0255" w:rsidDel="003D4ACF">
          <w:rPr>
            <w:rFonts w:ascii="Times New Roman" w:hAnsi="Times New Roman" w:cs="Times New Roman"/>
            <w:rPrChange w:id="551" w:author="Author">
              <w:rPr/>
            </w:rPrChange>
          </w:rPr>
          <w:fldChar w:fldCharType="begin"/>
        </w:r>
        <w:r w:rsidR="00DB4A62" w:rsidRPr="006C0255" w:rsidDel="003D4ACF">
          <w:rPr>
            <w:rFonts w:ascii="Times New Roman" w:hAnsi="Times New Roman" w:cs="Times New Roman"/>
            <w:rPrChange w:id="552" w:author="Author">
              <w:rPr/>
            </w:rPrChange>
          </w:rPr>
          <w:delInstrText>HYPERLINK \l "ref-miletto2018quantity"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53" w:author="Author">
              <w:rPr/>
            </w:rPrChange>
          </w:rPr>
          <w:fldChar w:fldCharType="separate"/>
        </w:r>
        <w:r w:rsidR="00DB4A62" w:rsidRPr="004A5E88" w:rsidDel="003D4ACF">
          <w:rPr>
            <w:rStyle w:val="Hyperlink"/>
            <w:rFonts w:ascii="Times New Roman" w:hAnsi="Times New Roman" w:cs="Times New Roman"/>
          </w:rPr>
          <w:delText>Miletto Petrazzini et al. 2018</w:delText>
        </w:r>
        <w:r w:rsidR="00DB4A62" w:rsidRPr="006C0255" w:rsidDel="003D4ACF">
          <w:rPr>
            <w:rFonts w:ascii="Times New Roman" w:hAnsi="Times New Roman" w:cs="Times New Roman"/>
            <w:rPrChange w:id="554" w:author="Author">
              <w:rPr/>
            </w:rPrChange>
          </w:rPr>
          <w:fldChar w:fldCharType="end"/>
        </w:r>
        <w:r w:rsidRPr="004A5E88" w:rsidDel="003D4ACF">
          <w:rPr>
            <w:rFonts w:ascii="Times New Roman" w:hAnsi="Times New Roman" w:cs="Times New Roman"/>
          </w:rPr>
          <w:delText>). In contrast, Iberian rock lizards (</w:delText>
        </w:r>
        <w:r w:rsidRPr="004A5E88" w:rsidDel="003D4ACF">
          <w:rPr>
            <w:rFonts w:ascii="Times New Roman" w:hAnsi="Times New Roman" w:cs="Times New Roman"/>
            <w:i/>
            <w:iCs/>
          </w:rPr>
          <w:delText>Iberolacerta cyreni</w:delText>
        </w:r>
        <w:r w:rsidRPr="004A5E88" w:rsidDel="003D4ACF">
          <w:rPr>
            <w:rFonts w:ascii="Times New Roman" w:hAnsi="Times New Roman" w:cs="Times New Roman"/>
          </w:rPr>
          <w:delText>) preferred larger quantities of crickets when presented five versus ten items (</w:delText>
        </w:r>
        <w:r w:rsidR="00DB4A62" w:rsidRPr="006C0255" w:rsidDel="003D4ACF">
          <w:rPr>
            <w:rFonts w:ascii="Times New Roman" w:hAnsi="Times New Roman" w:cs="Times New Roman"/>
            <w:rPrChange w:id="555" w:author="Author">
              <w:rPr/>
            </w:rPrChange>
          </w:rPr>
          <w:fldChar w:fldCharType="begin"/>
        </w:r>
        <w:r w:rsidR="00DB4A62" w:rsidRPr="006C0255" w:rsidDel="003D4ACF">
          <w:rPr>
            <w:rFonts w:ascii="Times New Roman" w:hAnsi="Times New Roman" w:cs="Times New Roman"/>
            <w:rPrChange w:id="556" w:author="Author">
              <w:rPr/>
            </w:rPrChange>
          </w:rPr>
          <w:delInstrText>HYPERLINK \l "ref-recio_prey_2021"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57" w:author="Author">
              <w:rPr/>
            </w:rPrChange>
          </w:rPr>
          <w:fldChar w:fldCharType="separate"/>
        </w:r>
        <w:r w:rsidR="00DB4A62" w:rsidRPr="004A5E88" w:rsidDel="003D4ACF">
          <w:rPr>
            <w:rStyle w:val="Hyperlink"/>
            <w:rFonts w:ascii="Times New Roman" w:hAnsi="Times New Roman" w:cs="Times New Roman"/>
          </w:rPr>
          <w:delText>Recio et al. 2021</w:delText>
        </w:r>
        <w:r w:rsidR="00DB4A62" w:rsidRPr="006C0255" w:rsidDel="003D4ACF">
          <w:rPr>
            <w:rFonts w:ascii="Times New Roman" w:hAnsi="Times New Roman" w:cs="Times New Roman"/>
            <w:rPrChange w:id="558" w:author="Author">
              <w:rPr/>
            </w:rPrChange>
          </w:rPr>
          <w:fldChar w:fldCharType="end"/>
        </w:r>
        <w:r w:rsidRPr="004A5E88"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4A5E88" w:rsidRDefault="00000000" w:rsidP="006C0255">
      <w:pPr>
        <w:pStyle w:val="BodyText"/>
        <w:spacing w:line="360" w:lineRule="auto"/>
        <w:rPr>
          <w:rFonts w:ascii="Times New Roman" w:hAnsi="Times New Roman" w:cs="Times New Roman"/>
        </w:rPr>
        <w:pPrChange w:id="559" w:author="Author">
          <w:pPr>
            <w:pStyle w:val="BodyText"/>
            <w:spacing w:line="480" w:lineRule="auto"/>
          </w:pPr>
        </w:pPrChange>
      </w:pPr>
      <w:del w:id="560" w:author="Author">
        <w:r w:rsidRPr="004A5E88"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RPr="006C0255" w:rsidDel="003D4ACF">
          <w:rPr>
            <w:rFonts w:ascii="Times New Roman" w:hAnsi="Times New Roman" w:cs="Times New Roman"/>
            <w:rPrChange w:id="561" w:author="Author">
              <w:rPr/>
            </w:rPrChange>
          </w:rPr>
          <w:fldChar w:fldCharType="begin"/>
        </w:r>
        <w:r w:rsidR="00DB4A62" w:rsidRPr="006C0255" w:rsidDel="003D4ACF">
          <w:rPr>
            <w:rFonts w:ascii="Times New Roman" w:hAnsi="Times New Roman" w:cs="Times New Roman"/>
            <w:rPrChange w:id="562" w:author="Author">
              <w:rPr/>
            </w:rPrChange>
          </w:rPr>
          <w:delInstrText>HYPERLINK \l "ref-agrillo2014spontaneous"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63" w:author="Author">
              <w:rPr/>
            </w:rPrChange>
          </w:rPr>
          <w:fldChar w:fldCharType="separate"/>
        </w:r>
        <w:r w:rsidR="00DB4A62" w:rsidRPr="004A5E88" w:rsidDel="003D4ACF">
          <w:rPr>
            <w:rStyle w:val="Hyperlink"/>
            <w:rFonts w:ascii="Times New Roman" w:hAnsi="Times New Roman" w:cs="Times New Roman"/>
          </w:rPr>
          <w:delText>2014</w:delText>
        </w:r>
        <w:r w:rsidR="00DB4A62" w:rsidRPr="006C0255" w:rsidDel="003D4ACF">
          <w:rPr>
            <w:rFonts w:ascii="Times New Roman" w:hAnsi="Times New Roman" w:cs="Times New Roman"/>
            <w:rPrChange w:id="564" w:author="Author">
              <w:rPr/>
            </w:rPrChange>
          </w:rPr>
          <w:fldChar w:fldCharType="end"/>
        </w:r>
        <w:r w:rsidRPr="004A5E88"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RPr="006C0255" w:rsidDel="003D4ACF">
          <w:rPr>
            <w:rFonts w:ascii="Times New Roman" w:hAnsi="Times New Roman" w:cs="Times New Roman"/>
            <w:rPrChange w:id="565" w:author="Author">
              <w:rPr/>
            </w:rPrChange>
          </w:rPr>
          <w:fldChar w:fldCharType="begin"/>
        </w:r>
        <w:r w:rsidR="00DB4A62" w:rsidRPr="006C0255" w:rsidDel="003D4ACF">
          <w:rPr>
            <w:rFonts w:ascii="Times New Roman" w:hAnsi="Times New Roman" w:cs="Times New Roman"/>
            <w:rPrChange w:id="566" w:author="Author">
              <w:rPr/>
            </w:rPrChange>
          </w:rPr>
          <w:delInstrText>HYPERLINK \l "ref-amiel_hotter_2012"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67" w:author="Author">
              <w:rPr/>
            </w:rPrChange>
          </w:rPr>
          <w:fldChar w:fldCharType="separate"/>
        </w:r>
        <w:r w:rsidR="00DB4A62" w:rsidRPr="004A5E88" w:rsidDel="003D4ACF">
          <w:rPr>
            <w:rStyle w:val="Hyperlink"/>
            <w:rFonts w:ascii="Times New Roman" w:hAnsi="Times New Roman" w:cs="Times New Roman"/>
          </w:rPr>
          <w:delText>Amiel and Shine 2012</w:delText>
        </w:r>
        <w:r w:rsidR="00DB4A62" w:rsidRPr="006C0255" w:rsidDel="003D4ACF">
          <w:rPr>
            <w:rFonts w:ascii="Times New Roman" w:hAnsi="Times New Roman" w:cs="Times New Roman"/>
            <w:rPrChange w:id="568"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69" w:author="Author">
              <w:rPr/>
            </w:rPrChange>
          </w:rPr>
          <w:fldChar w:fldCharType="begin"/>
        </w:r>
        <w:r w:rsidR="00DB4A62" w:rsidRPr="006C0255" w:rsidDel="003D4ACF">
          <w:rPr>
            <w:rFonts w:ascii="Times New Roman" w:hAnsi="Times New Roman" w:cs="Times New Roman"/>
            <w:rPrChange w:id="570" w:author="Author">
              <w:rPr/>
            </w:rPrChange>
          </w:rPr>
          <w:delInstrText>HYPERLINK \l "ref-clark_colour_2014"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71" w:author="Author">
              <w:rPr/>
            </w:rPrChange>
          </w:rPr>
          <w:fldChar w:fldCharType="separate"/>
        </w:r>
        <w:r w:rsidR="00DB4A62" w:rsidRPr="004A5E88" w:rsidDel="003D4ACF">
          <w:rPr>
            <w:rStyle w:val="Hyperlink"/>
            <w:rFonts w:ascii="Times New Roman" w:hAnsi="Times New Roman" w:cs="Times New Roman"/>
          </w:rPr>
          <w:delText>Clark et al. 2014</w:delText>
        </w:r>
        <w:r w:rsidR="00DB4A62" w:rsidRPr="006C0255" w:rsidDel="003D4ACF">
          <w:rPr>
            <w:rFonts w:ascii="Times New Roman" w:hAnsi="Times New Roman" w:cs="Times New Roman"/>
            <w:rPrChange w:id="572"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73" w:author="Author">
              <w:rPr/>
            </w:rPrChange>
          </w:rPr>
          <w:fldChar w:fldCharType="begin"/>
        </w:r>
        <w:r w:rsidR="00DB4A62" w:rsidRPr="006C0255" w:rsidDel="003D4ACF">
          <w:rPr>
            <w:rFonts w:ascii="Times New Roman" w:hAnsi="Times New Roman" w:cs="Times New Roman"/>
            <w:rPrChange w:id="574" w:author="Author">
              <w:rPr/>
            </w:rPrChange>
          </w:rPr>
          <w:delInstrText>HYPERLINK \l "ref-amiel_egg_2014"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75" w:author="Author">
              <w:rPr/>
            </w:rPrChange>
          </w:rPr>
          <w:fldChar w:fldCharType="separate"/>
        </w:r>
        <w:r w:rsidR="00DB4A62" w:rsidRPr="004A5E88" w:rsidDel="003D4ACF">
          <w:rPr>
            <w:rStyle w:val="Hyperlink"/>
            <w:rFonts w:ascii="Times New Roman" w:hAnsi="Times New Roman" w:cs="Times New Roman"/>
          </w:rPr>
          <w:delText>Amiel et al. 2014</w:delText>
        </w:r>
        <w:r w:rsidR="00DB4A62" w:rsidRPr="006C0255" w:rsidDel="003D4ACF">
          <w:rPr>
            <w:rFonts w:ascii="Times New Roman" w:hAnsi="Times New Roman" w:cs="Times New Roman"/>
            <w:rPrChange w:id="576"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77" w:author="Author">
              <w:rPr/>
            </w:rPrChange>
          </w:rPr>
          <w:fldChar w:fldCharType="begin"/>
        </w:r>
        <w:r w:rsidR="00DB4A62" w:rsidRPr="006C0255" w:rsidDel="003D4ACF">
          <w:rPr>
            <w:rFonts w:ascii="Times New Roman" w:hAnsi="Times New Roman" w:cs="Times New Roman"/>
            <w:rPrChange w:id="578" w:author="Author">
              <w:rPr/>
            </w:rPrChange>
          </w:rPr>
          <w:delInstrText>HYPERLINK \l "ref-amiel_effects_2017"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79" w:author="Author">
              <w:rPr/>
            </w:rPrChange>
          </w:rPr>
          <w:fldChar w:fldCharType="separate"/>
        </w:r>
        <w:r w:rsidR="00DB4A62" w:rsidRPr="004A5E88" w:rsidDel="003D4ACF">
          <w:rPr>
            <w:rStyle w:val="Hyperlink"/>
            <w:rFonts w:ascii="Times New Roman" w:hAnsi="Times New Roman" w:cs="Times New Roman"/>
          </w:rPr>
          <w:delText>Amiel et al. 2017</w:delText>
        </w:r>
        <w:r w:rsidR="00DB4A62" w:rsidRPr="006C0255" w:rsidDel="003D4ACF">
          <w:rPr>
            <w:rFonts w:ascii="Times New Roman" w:hAnsi="Times New Roman" w:cs="Times New Roman"/>
            <w:rPrChange w:id="580"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81" w:author="Author">
              <w:rPr/>
            </w:rPrChange>
          </w:rPr>
          <w:fldChar w:fldCharType="begin"/>
        </w:r>
        <w:r w:rsidR="00DB4A62" w:rsidRPr="006C0255" w:rsidDel="003D4ACF">
          <w:rPr>
            <w:rFonts w:ascii="Times New Roman" w:hAnsi="Times New Roman" w:cs="Times New Roman"/>
            <w:rPrChange w:id="582" w:author="Author">
              <w:rPr/>
            </w:rPrChange>
          </w:rPr>
          <w:delInstrText>HYPERLINK \l "ref-vila_pouca_quantity_2019"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83" w:author="Author">
              <w:rPr/>
            </w:rPrChange>
          </w:rPr>
          <w:fldChar w:fldCharType="separate"/>
        </w:r>
        <w:r w:rsidR="00DB4A62" w:rsidRPr="004A5E88" w:rsidDel="003D4ACF">
          <w:rPr>
            <w:rStyle w:val="Hyperlink"/>
            <w:rFonts w:ascii="Times New Roman" w:hAnsi="Times New Roman" w:cs="Times New Roman"/>
          </w:rPr>
          <w:delText>Vila Pouca et al. 2019</w:delText>
        </w:r>
        <w:r w:rsidR="00DB4A62" w:rsidRPr="006C0255" w:rsidDel="003D4ACF">
          <w:rPr>
            <w:rFonts w:ascii="Times New Roman" w:hAnsi="Times New Roman" w:cs="Times New Roman"/>
            <w:rPrChange w:id="584" w:author="Author">
              <w:rPr/>
            </w:rPrChange>
          </w:rPr>
          <w:fldChar w:fldCharType="end"/>
        </w:r>
        <w:r w:rsidRPr="004A5E88" w:rsidDel="003D4ACF">
          <w:rPr>
            <w:rFonts w:ascii="Times New Roman" w:hAnsi="Times New Roman" w:cs="Times New Roman"/>
          </w:rPr>
          <w:delText>). We predicted that increased CORT levels would impair numerical competence (</w:delText>
        </w:r>
        <w:r w:rsidR="00DB4A62" w:rsidRPr="006C0255" w:rsidDel="003D4ACF">
          <w:rPr>
            <w:rFonts w:ascii="Times New Roman" w:hAnsi="Times New Roman" w:cs="Times New Roman"/>
            <w:rPrChange w:id="585" w:author="Author">
              <w:rPr/>
            </w:rPrChange>
          </w:rPr>
          <w:fldChar w:fldCharType="begin"/>
        </w:r>
        <w:r w:rsidR="00DB4A62" w:rsidRPr="006C0255" w:rsidDel="003D4ACF">
          <w:rPr>
            <w:rFonts w:ascii="Times New Roman" w:hAnsi="Times New Roman" w:cs="Times New Roman"/>
            <w:rPrChange w:id="586" w:author="Author">
              <w:rPr/>
            </w:rPrChange>
          </w:rPr>
          <w:delInstrText>HYPERLINK \l "ref-szuran_water_1994"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87" w:author="Author">
              <w:rPr/>
            </w:rPrChange>
          </w:rPr>
          <w:fldChar w:fldCharType="separate"/>
        </w:r>
        <w:r w:rsidR="00DB4A62" w:rsidRPr="004A5E88" w:rsidDel="003D4ACF">
          <w:rPr>
            <w:rStyle w:val="Hyperlink"/>
            <w:rFonts w:ascii="Times New Roman" w:hAnsi="Times New Roman" w:cs="Times New Roman"/>
          </w:rPr>
          <w:delText>Szuran et al. 1994</w:delText>
        </w:r>
        <w:r w:rsidR="00DB4A62" w:rsidRPr="006C0255" w:rsidDel="003D4ACF">
          <w:rPr>
            <w:rFonts w:ascii="Times New Roman" w:hAnsi="Times New Roman" w:cs="Times New Roman"/>
            <w:rPrChange w:id="588"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589" w:author="Author">
              <w:rPr/>
            </w:rPrChange>
          </w:rPr>
          <w:fldChar w:fldCharType="begin"/>
        </w:r>
        <w:r w:rsidR="00DB4A62" w:rsidRPr="006C0255" w:rsidDel="003D4ACF">
          <w:rPr>
            <w:rFonts w:ascii="Times New Roman" w:hAnsi="Times New Roman" w:cs="Times New Roman"/>
            <w:rPrChange w:id="590" w:author="Author">
              <w:rPr/>
            </w:rPrChange>
          </w:rPr>
          <w:delInstrText>HYPERLINK \l "ref-zhu_prenatal_2004"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591" w:author="Author">
              <w:rPr/>
            </w:rPrChange>
          </w:rPr>
          <w:fldChar w:fldCharType="separate"/>
        </w:r>
        <w:r w:rsidR="00DB4A62" w:rsidRPr="004A5E88" w:rsidDel="003D4ACF">
          <w:rPr>
            <w:rStyle w:val="Hyperlink"/>
            <w:rFonts w:ascii="Times New Roman" w:hAnsi="Times New Roman" w:cs="Times New Roman"/>
          </w:rPr>
          <w:delText>Zhu et al. 2004</w:delText>
        </w:r>
        <w:r w:rsidR="00DB4A62" w:rsidRPr="006C0255" w:rsidDel="003D4ACF">
          <w:rPr>
            <w:rFonts w:ascii="Times New Roman" w:hAnsi="Times New Roman" w:cs="Times New Roman"/>
            <w:rPrChange w:id="592" w:author="Author">
              <w:rPr/>
            </w:rPrChange>
          </w:rPr>
          <w:fldChar w:fldCharType="end"/>
        </w:r>
        <w:r w:rsidRPr="004A5E88"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6C0255" w:rsidRDefault="00000000" w:rsidP="006C0255">
      <w:pPr>
        <w:pStyle w:val="Heading2"/>
        <w:spacing w:line="360" w:lineRule="auto"/>
        <w:rPr>
          <w:rFonts w:ascii="Times New Roman" w:hAnsi="Times New Roman" w:cs="Times New Roman"/>
          <w:sz w:val="24"/>
          <w:szCs w:val="24"/>
          <w:rPrChange w:id="593" w:author="Author">
            <w:rPr>
              <w:rFonts w:ascii="Times New Roman" w:hAnsi="Times New Roman" w:cs="Times New Roman"/>
            </w:rPr>
          </w:rPrChange>
        </w:rPr>
        <w:pPrChange w:id="594" w:author="Author">
          <w:pPr>
            <w:pStyle w:val="Heading2"/>
            <w:spacing w:line="480" w:lineRule="auto"/>
          </w:pPr>
        </w:pPrChange>
      </w:pPr>
      <w:bookmarkStart w:id="595" w:name="methods"/>
      <w:bookmarkEnd w:id="63"/>
      <w:r w:rsidRPr="006C0255">
        <w:rPr>
          <w:rFonts w:ascii="Times New Roman" w:hAnsi="Times New Roman" w:cs="Times New Roman"/>
          <w:sz w:val="24"/>
          <w:szCs w:val="24"/>
          <w:rPrChange w:id="596" w:author="Author">
            <w:rPr>
              <w:rFonts w:ascii="Times New Roman" w:hAnsi="Times New Roman" w:cs="Times New Roman"/>
            </w:rPr>
          </w:rPrChange>
        </w:rPr>
        <w:t>Methods</w:t>
      </w:r>
    </w:p>
    <w:p w14:paraId="49A3B146" w14:textId="77777777" w:rsidR="00DB4A62" w:rsidRPr="004A5E88" w:rsidRDefault="00000000" w:rsidP="006C0255">
      <w:pPr>
        <w:pStyle w:val="Heading4"/>
        <w:spacing w:line="360" w:lineRule="auto"/>
        <w:rPr>
          <w:rFonts w:ascii="Times New Roman" w:hAnsi="Times New Roman" w:cs="Times New Roman"/>
        </w:rPr>
        <w:pPrChange w:id="597" w:author="Author">
          <w:pPr>
            <w:pStyle w:val="Heading4"/>
            <w:spacing w:line="480" w:lineRule="auto"/>
          </w:pPr>
        </w:pPrChange>
      </w:pPr>
      <w:bookmarkStart w:id="598" w:name="animal-husbandry"/>
      <w:r w:rsidRPr="004A5E88">
        <w:rPr>
          <w:rFonts w:ascii="Times New Roman" w:hAnsi="Times New Roman" w:cs="Times New Roman"/>
        </w:rPr>
        <w:t>Animal husbandry</w:t>
      </w:r>
    </w:p>
    <w:p w14:paraId="27D495A9" w14:textId="77777777" w:rsidR="00DB4A62" w:rsidRPr="004A5E88" w:rsidRDefault="00000000" w:rsidP="006C0255">
      <w:pPr>
        <w:pStyle w:val="FirstParagraph"/>
        <w:spacing w:line="360" w:lineRule="auto"/>
        <w:rPr>
          <w:rFonts w:ascii="Times New Roman" w:hAnsi="Times New Roman" w:cs="Times New Roman"/>
        </w:rPr>
        <w:pPrChange w:id="599" w:author="Author">
          <w:pPr>
            <w:pStyle w:val="FirstParagraph"/>
            <w:spacing w:line="480" w:lineRule="auto"/>
          </w:pPr>
        </w:pPrChange>
      </w:pPr>
      <w:r w:rsidRPr="004A5E88">
        <w:rPr>
          <w:rFonts w:ascii="Times New Roman" w:hAnsi="Times New Roman" w:cs="Times New Roman"/>
          <w:i/>
          <w:iCs/>
        </w:rPr>
        <w:t>Breeding colony</w:t>
      </w:r>
      <w:r w:rsidRPr="004A5E88">
        <w:rPr>
          <w:rFonts w:ascii="Times New Roman" w:hAnsi="Times New Roman" w:cs="Times New Roman"/>
        </w:rPr>
        <w:t xml:space="preserve"> – The lizards tested in our experiment came from a breeding colony established in the lab in 2019. The colony consisted of approximately 180 adults of </w:t>
      </w:r>
      <w:r w:rsidRPr="004A5E88">
        <w:rPr>
          <w:rFonts w:ascii="Times New Roman" w:hAnsi="Times New Roman" w:cs="Times New Roman"/>
          <w:i/>
          <w:iCs/>
        </w:rPr>
        <w:t>L. guichenoti</w:t>
      </w:r>
      <w:r w:rsidRPr="004A5E88">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4A5E88">
        <w:rPr>
          <w:rFonts w:ascii="Times New Roman" w:hAnsi="Times New Roman" w:cs="Times New Roman"/>
          <w:i/>
          <w:iCs/>
        </w:rPr>
        <w:t>Acheta domestica</w:t>
      </w:r>
      <w:r w:rsidRPr="004A5E88">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3EF52535" w:rsidR="00DB4A62" w:rsidRPr="004A5E88" w:rsidRDefault="00000000" w:rsidP="006C0255">
      <w:pPr>
        <w:pStyle w:val="BodyText"/>
        <w:spacing w:line="360" w:lineRule="auto"/>
        <w:rPr>
          <w:rFonts w:ascii="Times New Roman" w:hAnsi="Times New Roman" w:cs="Times New Roman"/>
        </w:rPr>
        <w:pPrChange w:id="600" w:author="Author">
          <w:pPr>
            <w:pStyle w:val="BodyText"/>
            <w:spacing w:line="480" w:lineRule="auto"/>
          </w:pPr>
        </w:pPrChange>
      </w:pPr>
      <w:r w:rsidRPr="004A5E88">
        <w:rPr>
          <w:rFonts w:ascii="Times New Roman" w:hAnsi="Times New Roman" w:cs="Times New Roman"/>
          <w:i/>
          <w:iCs/>
        </w:rPr>
        <w:lastRenderedPageBreak/>
        <w:t>Egg collection and incubation</w:t>
      </w:r>
      <w:r w:rsidRPr="004A5E88">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w:t>
      </w:r>
      <w:del w:id="601" w:author="Author">
        <w:r w:rsidRPr="004A5E88" w:rsidDel="00074CC4">
          <w:rPr>
            <w:rFonts w:ascii="Times New Roman" w:hAnsi="Times New Roman" w:cs="Times New Roman"/>
          </w:rPr>
          <w:delText xml:space="preserve"> a</w:delText>
        </w:r>
      </w:del>
      <w:r w:rsidRPr="004A5E88">
        <w:rPr>
          <w:rFonts w:ascii="Times New Roman" w:hAnsi="Times New Roman" w:cs="Times New Roman"/>
        </w:rPr>
        <w:t xml:space="preserve"> digital cal</w:t>
      </w:r>
      <w:del w:id="602" w:author="Author">
        <w:r w:rsidRPr="004A5E88" w:rsidDel="00074CC4">
          <w:rPr>
            <w:rFonts w:ascii="Times New Roman" w:hAnsi="Times New Roman" w:cs="Times New Roman"/>
          </w:rPr>
          <w:delText>l</w:delText>
        </w:r>
      </w:del>
      <w:r w:rsidRPr="004A5E88">
        <w:rPr>
          <w:rFonts w:ascii="Times New Roman" w:hAnsi="Times New Roman" w:cs="Times New Roman"/>
        </w:rPr>
        <w:t>iper</w:t>
      </w:r>
      <w:ins w:id="603" w:author="Author">
        <w:r w:rsidR="00074CC4" w:rsidRPr="004A5E88">
          <w:rPr>
            <w:rFonts w:ascii="Times New Roman" w:hAnsi="Times New Roman" w:cs="Times New Roman"/>
          </w:rPr>
          <w:t>s</w:t>
        </w:r>
      </w:ins>
      <w:r w:rsidRPr="004A5E88">
        <w:rPr>
          <w:rFonts w:ascii="Times New Roman" w:hAnsi="Times New Roman" w:cs="Times New Roman"/>
        </w:rPr>
        <w:t xml:space="preserve"> to the nearest mm (± 0.1 mm), while mass was recorded with a digital scale (OHAUS, Model spx123) to the nearest g (± 0.001 g). Eggs were assigned a clutch number and an individual identity. Then</w:t>
      </w:r>
      <w:ins w:id="604" w:author="Author">
        <w:r w:rsidR="00DF1AC9">
          <w:rPr>
            <w:rFonts w:ascii="Times New Roman" w:hAnsi="Times New Roman" w:cs="Times New Roman"/>
          </w:rPr>
          <w:t>,</w:t>
        </w:r>
      </w:ins>
      <w:r w:rsidRPr="004A5E88">
        <w:rPr>
          <w:rFonts w:ascii="Times New Roman" w:hAnsi="Times New Roman" w:cs="Times New Roman"/>
        </w:rPr>
        <w:t xml:space="preserve"> we treated eggs with CORT or a vehicle control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4A5E88">
        <w:rPr>
          <w:rFonts w:ascii="Times New Roman" w:hAnsi="Times New Roman" w:cs="Times New Roman"/>
          <w:i/>
          <w:iCs/>
        </w:rPr>
        <w:t>Manipulating Early Thermal and CORT Environments</w:t>
      </w:r>
      <w:r w:rsidRPr="004A5E88">
        <w:rPr>
          <w:rFonts w:ascii="Times New Roman" w:hAnsi="Times New Roman" w:cs="Times New Roman"/>
        </w:rPr>
        <w:t xml:space="preserve"> details below) until hatching. Incubators were checked for the presence of hatchlings three times a week.</w:t>
      </w:r>
    </w:p>
    <w:p w14:paraId="01E8CF60" w14:textId="0EBFCA39" w:rsidR="00DB4A62" w:rsidRPr="004A5E88" w:rsidRDefault="00000000" w:rsidP="006C0255">
      <w:pPr>
        <w:pStyle w:val="BodyText"/>
        <w:spacing w:line="360" w:lineRule="auto"/>
        <w:rPr>
          <w:rFonts w:ascii="Times New Roman" w:hAnsi="Times New Roman" w:cs="Times New Roman"/>
        </w:rPr>
        <w:pPrChange w:id="605" w:author="Author">
          <w:pPr>
            <w:pStyle w:val="BodyText"/>
            <w:spacing w:line="480" w:lineRule="auto"/>
          </w:pPr>
        </w:pPrChange>
      </w:pPr>
      <w:r w:rsidRPr="004A5E88">
        <w:rPr>
          <w:rFonts w:ascii="Times New Roman" w:hAnsi="Times New Roman" w:cs="Times New Roman"/>
          <w:i/>
          <w:iCs/>
        </w:rPr>
        <w:t>Hatchlings</w:t>
      </w:r>
      <w:r w:rsidRPr="004A5E88">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w:t>
      </w:r>
      <w:del w:id="606" w:author="Author">
        <w:r w:rsidRPr="004A5E88" w:rsidDel="00DF1AC9">
          <w:rPr>
            <w:rFonts w:ascii="Times New Roman" w:hAnsi="Times New Roman" w:cs="Times New Roman"/>
          </w:rPr>
          <w:delText xml:space="preserve">provided </w:delText>
        </w:r>
      </w:del>
      <w:r w:rsidRPr="004A5E88">
        <w:rPr>
          <w:rFonts w:ascii="Times New Roman" w:hAnsi="Times New Roman" w:cs="Times New Roman"/>
        </w:rPr>
        <w:t xml:space="preserve">with non-stick matting and a small water dish. During this period, they were given water daily and received 3-6 small </w:t>
      </w:r>
      <w:r w:rsidRPr="004A5E88">
        <w:rPr>
          <w:rFonts w:ascii="Times New Roman" w:hAnsi="Times New Roman" w:cs="Times New Roman"/>
          <w:i/>
          <w:iCs/>
        </w:rPr>
        <w:t>A. domestica</w:t>
      </w:r>
      <w:r w:rsidRPr="004A5E88">
        <w:rPr>
          <w:rFonts w:ascii="Times New Roman" w:hAnsi="Times New Roman" w:cs="Times New Roman"/>
        </w:rPr>
        <w:t xml:space="preserve"> crickets three times a week. All care otherwise follows similar protocols to adults (see above).</w:t>
      </w:r>
    </w:p>
    <w:p w14:paraId="5B684168" w14:textId="77777777" w:rsidR="00DB4A62" w:rsidRPr="004A5E88" w:rsidRDefault="00000000" w:rsidP="006C0255">
      <w:pPr>
        <w:pStyle w:val="Heading4"/>
        <w:spacing w:line="360" w:lineRule="auto"/>
        <w:rPr>
          <w:rFonts w:ascii="Times New Roman" w:hAnsi="Times New Roman" w:cs="Times New Roman"/>
        </w:rPr>
        <w:pPrChange w:id="607" w:author="Author">
          <w:pPr>
            <w:pStyle w:val="Heading4"/>
            <w:spacing w:line="480" w:lineRule="auto"/>
          </w:pPr>
        </w:pPrChange>
      </w:pPr>
      <w:bookmarkStart w:id="608" w:name="X5a274fa4cacecb585d7c5e60344fa6f16959ba1"/>
      <w:bookmarkEnd w:id="598"/>
      <w:r w:rsidRPr="004A5E88">
        <w:rPr>
          <w:rFonts w:ascii="Times New Roman" w:hAnsi="Times New Roman" w:cs="Times New Roman"/>
        </w:rPr>
        <w:t>Manipulating Early Thermal and CORT Environments</w:t>
      </w:r>
    </w:p>
    <w:p w14:paraId="49A22114" w14:textId="69634C89" w:rsidR="00DB4A62" w:rsidRPr="004A5E88" w:rsidRDefault="00000000" w:rsidP="006C0255">
      <w:pPr>
        <w:pStyle w:val="FirstParagraph"/>
        <w:spacing w:line="360" w:lineRule="auto"/>
        <w:rPr>
          <w:rFonts w:ascii="Times New Roman" w:hAnsi="Times New Roman" w:cs="Times New Roman"/>
        </w:rPr>
        <w:pPrChange w:id="609" w:author="Author">
          <w:pPr>
            <w:pStyle w:val="FirstParagraph"/>
            <w:spacing w:line="480" w:lineRule="auto"/>
          </w:pPr>
        </w:pPrChange>
      </w:pPr>
      <w:r w:rsidRPr="004A5E88">
        <w:rPr>
          <w:rFonts w:ascii="Times New Roman" w:hAnsi="Times New Roman" w:cs="Times New Roman"/>
        </w:rPr>
        <w:t>We manipulated CORT concentration in eggs and incubated them under one of two temperature regimes (Cold - 23 ± 3 ºC or Hot - 28 ± 3 ºC) in a 2x2 factorial design (</w:t>
      </w:r>
      <w:r w:rsidR="00DB4A62" w:rsidRPr="006C0255">
        <w:rPr>
          <w:rFonts w:ascii="Times New Roman" w:hAnsi="Times New Roman" w:cs="Times New Roman"/>
          <w:rPrChange w:id="610" w:author="Author">
            <w:rPr/>
          </w:rPrChange>
        </w:rPr>
        <w:fldChar w:fldCharType="begin"/>
      </w:r>
      <w:r w:rsidR="00DB4A62" w:rsidRPr="006C0255">
        <w:rPr>
          <w:rFonts w:ascii="Times New Roman" w:hAnsi="Times New Roman" w:cs="Times New Roman"/>
          <w:rPrChange w:id="611" w:author="Author">
            <w:rPr/>
          </w:rPrChange>
        </w:rPr>
        <w:instrText>HYPERLINK \l "fig-Methods" \h</w:instrText>
      </w:r>
      <w:r w:rsidR="00DB4A62" w:rsidRPr="006C0255">
        <w:rPr>
          <w:rFonts w:ascii="Times New Roman" w:hAnsi="Times New Roman" w:cs="Times New Roman"/>
        </w:rPr>
      </w:r>
      <w:r w:rsidR="00DB4A62" w:rsidRPr="006C0255">
        <w:rPr>
          <w:rFonts w:ascii="Times New Roman" w:hAnsi="Times New Roman" w:cs="Times New Roman"/>
          <w:rPrChange w:id="612" w:author="Author">
            <w:rPr/>
          </w:rPrChange>
        </w:rPr>
        <w:fldChar w:fldCharType="separate"/>
      </w:r>
      <w:r w:rsidR="00DB4A62" w:rsidRPr="004A5E88">
        <w:rPr>
          <w:rStyle w:val="Hyperlink"/>
          <w:rFonts w:ascii="Times New Roman" w:hAnsi="Times New Roman" w:cs="Times New Roman"/>
        </w:rPr>
        <w:t>Fig. 1</w:t>
      </w:r>
      <w:r w:rsidR="00DB4A62" w:rsidRPr="006C0255">
        <w:rPr>
          <w:rFonts w:ascii="Times New Roman" w:hAnsi="Times New Roman" w:cs="Times New Roman"/>
          <w:rPrChange w:id="613" w:author="Author">
            <w:rPr/>
          </w:rPrChange>
        </w:rPr>
        <w:fldChar w:fldCharType="end"/>
      </w:r>
      <w:r w:rsidRPr="004A5E88">
        <w:rPr>
          <w:rFonts w:ascii="Times New Roman" w:hAnsi="Times New Roman" w:cs="Times New Roman"/>
        </w:rPr>
        <w:t xml:space="preserve"> A). Eggs were allocated to one of two different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w:t>
      </w:r>
      <w:ins w:id="614" w:author="Author">
        <w:r w:rsidR="00B406FE">
          <w:rPr>
            <w:rFonts w:ascii="Times New Roman" w:hAnsi="Times New Roman" w:cs="Times New Roman"/>
          </w:rPr>
          <w:t>B</w:t>
        </w:r>
        <w:r w:rsidR="00B406FE" w:rsidRPr="004A5E88">
          <w:rPr>
            <w:rFonts w:ascii="Times New Roman" w:hAnsi="Times New Roman" w:cs="Times New Roman"/>
          </w:rPr>
          <w:t>ased on previous studies</w:t>
        </w:r>
        <w:r w:rsidR="00B406FE">
          <w:rPr>
            <w:rFonts w:ascii="Times New Roman" w:hAnsi="Times New Roman" w:cs="Times New Roman"/>
          </w:rPr>
          <w:t>, w</w:t>
        </w:r>
      </w:ins>
      <w:del w:id="615" w:author="Author">
        <w:r w:rsidRPr="004A5E88" w:rsidDel="00B406FE">
          <w:rPr>
            <w:rFonts w:ascii="Times New Roman" w:hAnsi="Times New Roman" w:cs="Times New Roman"/>
          </w:rPr>
          <w:delText>W</w:delText>
        </w:r>
      </w:del>
      <w:r w:rsidRPr="004A5E88">
        <w:rPr>
          <w:rFonts w:ascii="Times New Roman" w:hAnsi="Times New Roman" w:cs="Times New Roman"/>
        </w:rPr>
        <w:t xml:space="preserve">e selected doses </w:t>
      </w:r>
      <w:del w:id="616" w:author="Author">
        <w:r w:rsidRPr="004A5E88" w:rsidDel="00B406FE">
          <w:rPr>
            <w:rFonts w:ascii="Times New Roman" w:hAnsi="Times New Roman" w:cs="Times New Roman"/>
          </w:rPr>
          <w:delText xml:space="preserve">based on previous studies </w:delText>
        </w:r>
      </w:del>
      <w:r w:rsidRPr="004A5E88">
        <w:rPr>
          <w:rFonts w:ascii="Times New Roman" w:hAnsi="Times New Roman" w:cs="Times New Roman"/>
        </w:rPr>
        <w:t xml:space="preserve">where CORT treatment increased mean yolk CORT levels ~3.7x higher than control eggs in </w:t>
      </w:r>
      <w:r w:rsidRPr="004A5E88">
        <w:rPr>
          <w:rFonts w:ascii="Times New Roman" w:hAnsi="Times New Roman" w:cs="Times New Roman"/>
          <w:i/>
          <w:iCs/>
        </w:rPr>
        <w:t>Lampropholis delicata</w:t>
      </w:r>
      <w:r w:rsidRPr="004A5E88">
        <w:rPr>
          <w:rFonts w:ascii="Times New Roman" w:hAnsi="Times New Roman" w:cs="Times New Roman"/>
        </w:rPr>
        <w:t xml:space="preserve"> (</w:t>
      </w:r>
      <w:r w:rsidR="00DB4A62" w:rsidRPr="006C0255">
        <w:rPr>
          <w:rFonts w:ascii="Times New Roman" w:hAnsi="Times New Roman" w:cs="Times New Roman"/>
          <w:rPrChange w:id="617" w:author="Author">
            <w:rPr/>
          </w:rPrChange>
        </w:rPr>
        <w:fldChar w:fldCharType="begin"/>
      </w:r>
      <w:r w:rsidR="00DB4A62" w:rsidRPr="006C0255">
        <w:rPr>
          <w:rFonts w:ascii="Times New Roman" w:hAnsi="Times New Roman" w:cs="Times New Roman"/>
          <w:rPrChange w:id="618" w:author="Author">
            <w:rPr/>
          </w:rPrChange>
        </w:rPr>
        <w:instrText>HYPERLINK \l "ref-crino2024eggs" \h</w:instrText>
      </w:r>
      <w:r w:rsidR="00DB4A62" w:rsidRPr="006C0255">
        <w:rPr>
          <w:rFonts w:ascii="Times New Roman" w:hAnsi="Times New Roman" w:cs="Times New Roman"/>
        </w:rPr>
      </w:r>
      <w:r w:rsidR="00DB4A62" w:rsidRPr="006C0255">
        <w:rPr>
          <w:rFonts w:ascii="Times New Roman" w:hAnsi="Times New Roman" w:cs="Times New Roman"/>
          <w:rPrChange w:id="619" w:author="Author">
            <w:rPr/>
          </w:rPrChange>
        </w:rPr>
        <w:fldChar w:fldCharType="separate"/>
      </w:r>
      <w:r w:rsidR="00DB4A62" w:rsidRPr="004A5E88">
        <w:rPr>
          <w:rStyle w:val="Hyperlink"/>
          <w:rFonts w:ascii="Times New Roman" w:hAnsi="Times New Roman" w:cs="Times New Roman"/>
        </w:rPr>
        <w:t>Crino et al. 2024</w:t>
      </w:r>
      <w:r w:rsidR="00DB4A62" w:rsidRPr="006C0255">
        <w:rPr>
          <w:rFonts w:ascii="Times New Roman" w:hAnsi="Times New Roman" w:cs="Times New Roman"/>
          <w:rPrChange w:id="620" w:author="Author">
            <w:rPr/>
          </w:rPrChange>
        </w:rPr>
        <w:fldChar w:fldCharType="end"/>
      </w:r>
      <w:r w:rsidRPr="004A5E88">
        <w:rPr>
          <w:rFonts w:ascii="Times New Roman" w:hAnsi="Times New Roman" w:cs="Times New Roman"/>
        </w:rPr>
        <w:t xml:space="preserve">). Then, eggs were incubated in one of the two previously mentioned temperature regimes (Cold or Hot) until hatching. These temperatures </w:t>
      </w:r>
      <w:r w:rsidRPr="004A5E88">
        <w:rPr>
          <w:rFonts w:ascii="Times New Roman" w:hAnsi="Times New Roman" w:cs="Times New Roman"/>
        </w:rPr>
        <w:lastRenderedPageBreak/>
        <w:t>represent the upper and lower limit</w:t>
      </w:r>
      <w:ins w:id="621" w:author="Author">
        <w:r w:rsidR="00B406FE">
          <w:rPr>
            <w:rFonts w:ascii="Times New Roman" w:hAnsi="Times New Roman" w:cs="Times New Roman"/>
          </w:rPr>
          <w:t>s</w:t>
        </w:r>
      </w:ins>
      <w:r w:rsidRPr="004A5E88">
        <w:rPr>
          <w:rFonts w:ascii="Times New Roman" w:hAnsi="Times New Roman" w:cs="Times New Roman"/>
        </w:rPr>
        <w:t xml:space="preserve"> of the natural incubation temperatures for this species (</w:t>
      </w:r>
      <w:r w:rsidR="00DB4A62" w:rsidRPr="006C0255">
        <w:rPr>
          <w:rFonts w:ascii="Times New Roman" w:hAnsi="Times New Roman" w:cs="Times New Roman"/>
          <w:rPrChange w:id="622" w:author="Author">
            <w:rPr/>
          </w:rPrChange>
        </w:rPr>
        <w:fldChar w:fldCharType="begin"/>
      </w:r>
      <w:r w:rsidR="00DB4A62" w:rsidRPr="006C0255">
        <w:rPr>
          <w:rFonts w:ascii="Times New Roman" w:hAnsi="Times New Roman" w:cs="Times New Roman"/>
          <w:rPrChange w:id="623" w:author="Author">
            <w:rPr/>
          </w:rPrChange>
        </w:rPr>
        <w:instrText>HYPERLINK \l "ref-qualls2000post" \h</w:instrText>
      </w:r>
      <w:r w:rsidR="00DB4A62" w:rsidRPr="006C0255">
        <w:rPr>
          <w:rFonts w:ascii="Times New Roman" w:hAnsi="Times New Roman" w:cs="Times New Roman"/>
        </w:rPr>
      </w:r>
      <w:r w:rsidR="00DB4A62" w:rsidRPr="006C0255">
        <w:rPr>
          <w:rFonts w:ascii="Times New Roman" w:hAnsi="Times New Roman" w:cs="Times New Roman"/>
          <w:rPrChange w:id="624" w:author="Author">
            <w:rPr/>
          </w:rPrChange>
        </w:rPr>
        <w:fldChar w:fldCharType="separate"/>
      </w:r>
      <w:r w:rsidR="00DB4A62" w:rsidRPr="004A5E88">
        <w:rPr>
          <w:rStyle w:val="Hyperlink"/>
          <w:rFonts w:ascii="Times New Roman" w:hAnsi="Times New Roman" w:cs="Times New Roman"/>
        </w:rPr>
        <w:t>Qualls and Shine 2000</w:t>
      </w:r>
      <w:r w:rsidR="00DB4A62" w:rsidRPr="006C0255">
        <w:rPr>
          <w:rFonts w:ascii="Times New Roman" w:hAnsi="Times New Roman" w:cs="Times New Roman"/>
          <w:rPrChange w:id="625" w:author="Author">
            <w:rPr/>
          </w:rPrChange>
        </w:rPr>
        <w:fldChar w:fldCharType="end"/>
      </w:r>
      <w:r w:rsidRPr="004A5E88">
        <w:rPr>
          <w:rFonts w:ascii="Times New Roman" w:hAnsi="Times New Roman" w:cs="Times New Roman"/>
        </w:rPr>
        <w:t>).</w:t>
      </w:r>
    </w:p>
    <w:p w14:paraId="6BDBD521" w14:textId="7B2896D8" w:rsidR="00DB4A62" w:rsidRPr="004A5E88" w:rsidRDefault="00000000" w:rsidP="006C0255">
      <w:pPr>
        <w:pStyle w:val="BodyText"/>
        <w:spacing w:line="360" w:lineRule="auto"/>
        <w:rPr>
          <w:rFonts w:ascii="Times New Roman" w:hAnsi="Times New Roman" w:cs="Times New Roman"/>
        </w:rPr>
        <w:pPrChange w:id="626" w:author="Author">
          <w:pPr>
            <w:pStyle w:val="BodyText"/>
            <w:spacing w:line="480" w:lineRule="auto"/>
          </w:pPr>
        </w:pPrChange>
      </w:pPr>
      <w:r w:rsidRPr="004A5E88">
        <w:rPr>
          <w:rFonts w:ascii="Times New Roman" w:hAnsi="Times New Roman" w:cs="Times New Roman"/>
        </w:rPr>
        <w:t xml:space="preserve">The number of eggs per clutch assigned to each hormone and temperature treatment was counterbalanced in a partial split-clutch design. At least one egg per clutch </w:t>
      </w:r>
      <w:ins w:id="627" w:author="Author">
        <w:r w:rsidR="00B406FE">
          <w:rPr>
            <w:rFonts w:ascii="Times New Roman" w:hAnsi="Times New Roman" w:cs="Times New Roman"/>
          </w:rPr>
          <w:t xml:space="preserve">was allocated </w:t>
        </w:r>
      </w:ins>
      <w:r w:rsidRPr="004A5E88">
        <w:rPr>
          <w:rFonts w:ascii="Times New Roman" w:hAnsi="Times New Roman" w:cs="Times New Roman"/>
        </w:rPr>
        <w:t>to each treatment, and the remaining eggs were randomly assigned to one of the treatments. When we found less than four eggs in a clutch, we assigned each egg randomly to one of the treatments.</w:t>
      </w:r>
    </w:p>
    <w:p w14:paraId="6B8C3D29" w14:textId="77777777" w:rsidR="00DB4A62" w:rsidRPr="004A5E88" w:rsidRDefault="00000000" w:rsidP="006C0255">
      <w:pPr>
        <w:pStyle w:val="Heading4"/>
        <w:spacing w:line="360" w:lineRule="auto"/>
        <w:rPr>
          <w:rFonts w:ascii="Times New Roman" w:hAnsi="Times New Roman" w:cs="Times New Roman"/>
        </w:rPr>
        <w:pPrChange w:id="628" w:author="Author">
          <w:pPr>
            <w:pStyle w:val="Heading4"/>
            <w:spacing w:line="480" w:lineRule="auto"/>
          </w:pPr>
        </w:pPrChange>
      </w:pPr>
      <w:bookmarkStart w:id="629" w:name="numerical-discrimination-task"/>
      <w:bookmarkEnd w:id="608"/>
      <w:r w:rsidRPr="004A5E88">
        <w:rPr>
          <w:rFonts w:ascii="Times New Roman" w:hAnsi="Times New Roman" w:cs="Times New Roman"/>
        </w:rPr>
        <w:t>Numerical discrimination task</w:t>
      </w:r>
    </w:p>
    <w:p w14:paraId="7E133691" w14:textId="7287306C" w:rsidR="00DB4A62" w:rsidRPr="004A5E88" w:rsidRDefault="00AB29F8" w:rsidP="006C0255">
      <w:pPr>
        <w:pStyle w:val="FirstParagraph"/>
        <w:spacing w:line="360" w:lineRule="auto"/>
        <w:rPr>
          <w:rFonts w:ascii="Times New Roman" w:hAnsi="Times New Roman" w:cs="Times New Roman"/>
        </w:rPr>
        <w:pPrChange w:id="630" w:author="Author">
          <w:pPr>
            <w:pStyle w:val="FirstParagraph"/>
            <w:spacing w:line="480" w:lineRule="auto"/>
          </w:pPr>
        </w:pPrChange>
      </w:pPr>
      <w:ins w:id="631" w:author="Author">
        <w:r w:rsidRPr="004A5E88">
          <w:rPr>
            <w:rFonts w:ascii="Times New Roman" w:hAnsi="Times New Roman" w:cs="Times New Roman"/>
          </w:rPr>
          <w:t>Lizards were acclimatised to the experimental arenas for two weeks before starting the numerical discrimination task (see below)</w:t>
        </w:r>
      </w:ins>
      <w:del w:id="632" w:author="Author">
        <w:r w:rsidRPr="004A5E88" w:rsidDel="00AB29F8">
          <w:rPr>
            <w:rFonts w:ascii="Times New Roman" w:hAnsi="Times New Roman" w:cs="Times New Roman"/>
          </w:rPr>
          <w:delText>Two weeks before starting the numerical discrimination task (see below), lizards were moved to the experimental arenas for acclimatisation</w:delText>
        </w:r>
      </w:del>
      <w:r w:rsidRPr="004A5E88">
        <w:rPr>
          <w:rFonts w:ascii="Times New Roman" w:hAnsi="Times New Roman" w:cs="Times New Roman"/>
        </w:rPr>
        <w:t>. The arenas were individual medium-size (41 L x 29.7 W x 22 H cm) plastic containers provided with a shelter (9 L x 6 W x 1.5 H cm) on one of the sides and a water dish in the center (</w:t>
      </w:r>
      <w:r w:rsidR="00DB4A62" w:rsidRPr="006C0255">
        <w:rPr>
          <w:rFonts w:ascii="Times New Roman" w:hAnsi="Times New Roman" w:cs="Times New Roman"/>
          <w:rPrChange w:id="633" w:author="Author">
            <w:rPr/>
          </w:rPrChange>
        </w:rPr>
        <w:fldChar w:fldCharType="begin"/>
      </w:r>
      <w:r w:rsidR="00DB4A62" w:rsidRPr="006C0255">
        <w:rPr>
          <w:rFonts w:ascii="Times New Roman" w:hAnsi="Times New Roman" w:cs="Times New Roman"/>
          <w:rPrChange w:id="634" w:author="Author">
            <w:rPr/>
          </w:rPrChange>
        </w:rPr>
        <w:instrText>HYPERLINK \l "fig-Methods" \h</w:instrText>
      </w:r>
      <w:r w:rsidR="00DB4A62" w:rsidRPr="006C0255">
        <w:rPr>
          <w:rFonts w:ascii="Times New Roman" w:hAnsi="Times New Roman" w:cs="Times New Roman"/>
        </w:rPr>
      </w:r>
      <w:r w:rsidR="00DB4A62" w:rsidRPr="006C0255">
        <w:rPr>
          <w:rFonts w:ascii="Times New Roman" w:hAnsi="Times New Roman" w:cs="Times New Roman"/>
          <w:rPrChange w:id="635" w:author="Author">
            <w:rPr/>
          </w:rPrChange>
        </w:rPr>
        <w:fldChar w:fldCharType="separate"/>
      </w:r>
      <w:r w:rsidR="00DB4A62" w:rsidRPr="004A5E88">
        <w:rPr>
          <w:rStyle w:val="Hyperlink"/>
          <w:rFonts w:ascii="Times New Roman" w:hAnsi="Times New Roman" w:cs="Times New Roman"/>
        </w:rPr>
        <w:t>Fig. 1</w:t>
      </w:r>
      <w:r w:rsidR="00DB4A62" w:rsidRPr="006C0255">
        <w:rPr>
          <w:rFonts w:ascii="Times New Roman" w:hAnsi="Times New Roman" w:cs="Times New Roman"/>
          <w:rPrChange w:id="636" w:author="Author">
            <w:rPr/>
          </w:rPrChange>
        </w:rPr>
        <w:fldChar w:fldCharType="end"/>
      </w:r>
      <w:r w:rsidRPr="004A5E88">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behaviour during the experiment. Despite the conditions in the experimental rooms </w:t>
      </w:r>
      <w:del w:id="637" w:author="Author">
        <w:r w:rsidRPr="004A5E88" w:rsidDel="00B406FE">
          <w:rPr>
            <w:rFonts w:ascii="Times New Roman" w:hAnsi="Times New Roman" w:cs="Times New Roman"/>
          </w:rPr>
          <w:delText xml:space="preserve">were </w:delText>
        </w:r>
      </w:del>
      <w:ins w:id="638" w:author="Author">
        <w:r w:rsidR="00B406FE">
          <w:rPr>
            <w:rFonts w:ascii="Times New Roman" w:hAnsi="Times New Roman" w:cs="Times New Roman"/>
          </w:rPr>
          <w:t>being</w:t>
        </w:r>
        <w:r w:rsidR="00B406FE" w:rsidRPr="004A5E88">
          <w:rPr>
            <w:rFonts w:ascii="Times New Roman" w:hAnsi="Times New Roman" w:cs="Times New Roman"/>
          </w:rPr>
          <w:t xml:space="preserve"> </w:t>
        </w:r>
      </w:ins>
      <w:r w:rsidRPr="004A5E88">
        <w:rPr>
          <w:rFonts w:ascii="Times New Roman" w:hAnsi="Times New Roman" w:cs="Times New Roman"/>
        </w:rPr>
        <w:t xml:space="preserve">the same as in the colony room, we counterbalanced the number of lizards per treatment in each rack to control for any potential effects of the room or the position of the lizard in the rack. During acclimatisation and throughout the experiment, lizards were fed </w:t>
      </w:r>
      <w:del w:id="639" w:author="Author">
        <w:r w:rsidRPr="004A5E88" w:rsidDel="00B406FE">
          <w:rPr>
            <w:rFonts w:ascii="Times New Roman" w:hAnsi="Times New Roman" w:cs="Times New Roman"/>
          </w:rPr>
          <w:delText xml:space="preserve">with </w:delText>
        </w:r>
      </w:del>
      <w:r w:rsidRPr="004A5E88">
        <w:rPr>
          <w:rFonts w:ascii="Times New Roman" w:hAnsi="Times New Roman" w:cs="Times New Roman"/>
        </w:rPr>
        <w:t xml:space="preserve">only one cricket daily, dusted with calcium and multivitamins (see protocol below), and water was supplied </w:t>
      </w:r>
      <w:r w:rsidRPr="004A5E88">
        <w:rPr>
          <w:rFonts w:ascii="Times New Roman" w:hAnsi="Times New Roman" w:cs="Times New Roman"/>
          <w:i/>
          <w:iCs/>
        </w:rPr>
        <w:t>ad libitum</w:t>
      </w:r>
      <w:r w:rsidRPr="004A5E88">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6C0255" w:rsidRDefault="00000000" w:rsidP="006C0255">
      <w:pPr>
        <w:pStyle w:val="BodyText"/>
        <w:spacing w:line="360" w:lineRule="auto"/>
        <w:rPr>
          <w:rFonts w:ascii="Times New Roman" w:hAnsi="Times New Roman" w:cs="Times New Roman"/>
          <w:color w:val="000000" w:themeColor="text1"/>
          <w:rPrChange w:id="640" w:author="Author">
            <w:rPr>
              <w:rFonts w:ascii="Times New Roman" w:hAnsi="Times New Roman" w:cs="Times New Roman"/>
            </w:rPr>
          </w:rPrChange>
        </w:rPr>
        <w:pPrChange w:id="641" w:author="Author">
          <w:pPr>
            <w:pStyle w:val="BodyText"/>
            <w:spacing w:line="480" w:lineRule="auto"/>
          </w:pPr>
        </w:pPrChange>
      </w:pPr>
      <w:r w:rsidRPr="004A5E88">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rsidRPr="006C0255">
        <w:rPr>
          <w:rFonts w:ascii="Times New Roman" w:hAnsi="Times New Roman" w:cs="Times New Roman"/>
          <w:rPrChange w:id="642" w:author="Author">
            <w:rPr/>
          </w:rPrChange>
        </w:rPr>
        <w:fldChar w:fldCharType="begin"/>
      </w:r>
      <w:r w:rsidR="00DB4A62" w:rsidRPr="006C0255">
        <w:rPr>
          <w:rFonts w:ascii="Times New Roman" w:hAnsi="Times New Roman" w:cs="Times New Roman"/>
          <w:rPrChange w:id="643" w:author="Author">
            <w:rPr/>
          </w:rPrChange>
        </w:rPr>
        <w:instrText>HYPERLINK \l "fig-Methods" \h</w:instrText>
      </w:r>
      <w:r w:rsidR="00DB4A62" w:rsidRPr="006C0255">
        <w:rPr>
          <w:rFonts w:ascii="Times New Roman" w:hAnsi="Times New Roman" w:cs="Times New Roman"/>
        </w:rPr>
      </w:r>
      <w:r w:rsidR="00DB4A62" w:rsidRPr="006C0255">
        <w:rPr>
          <w:rFonts w:ascii="Times New Roman" w:hAnsi="Times New Roman" w:cs="Times New Roman"/>
          <w:rPrChange w:id="644" w:author="Author">
            <w:rPr/>
          </w:rPrChange>
        </w:rPr>
        <w:fldChar w:fldCharType="separate"/>
      </w:r>
      <w:r w:rsidR="00DB4A62" w:rsidRPr="004A5E88">
        <w:rPr>
          <w:rStyle w:val="Hyperlink"/>
          <w:rFonts w:ascii="Times New Roman" w:hAnsi="Times New Roman" w:cs="Times New Roman"/>
        </w:rPr>
        <w:t>Fig. 1</w:t>
      </w:r>
      <w:r w:rsidR="00DB4A62" w:rsidRPr="006C0255">
        <w:rPr>
          <w:rFonts w:ascii="Times New Roman" w:hAnsi="Times New Roman" w:cs="Times New Roman"/>
          <w:rPrChange w:id="645" w:author="Author">
            <w:rPr/>
          </w:rPrChange>
        </w:rPr>
        <w:fldChar w:fldCharType="end"/>
      </w:r>
      <w:r w:rsidRPr="004A5E88">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4A5E88">
        <w:rPr>
          <w:rFonts w:ascii="Times New Roman" w:hAnsi="Times New Roman" w:cs="Times New Roman"/>
          <w:i/>
          <w:iCs/>
        </w:rPr>
        <w:t>A. domestica</w:t>
      </w:r>
      <w:r w:rsidRPr="004A5E88">
        <w:rPr>
          <w:rFonts w:ascii="Times New Roman" w:hAnsi="Times New Roman" w:cs="Times New Roman"/>
        </w:rPr>
        <w:t>) that were thawed and dusted with calcium and multivitamins. We decided to use frozen crickets to avoid movement that would affect lizard behaviour (</w:t>
      </w:r>
      <w:r w:rsidR="00DB4A62" w:rsidRPr="006C0255">
        <w:rPr>
          <w:rFonts w:ascii="Times New Roman" w:hAnsi="Times New Roman" w:cs="Times New Roman"/>
          <w:rPrChange w:id="646" w:author="Author">
            <w:rPr/>
          </w:rPrChange>
        </w:rPr>
        <w:fldChar w:fldCharType="begin"/>
      </w:r>
      <w:r w:rsidR="00DB4A62" w:rsidRPr="006C0255">
        <w:rPr>
          <w:rFonts w:ascii="Times New Roman" w:hAnsi="Times New Roman" w:cs="Times New Roman"/>
          <w:rPrChange w:id="647" w:author="Author">
            <w:rPr/>
          </w:rPrChange>
        </w:rPr>
        <w:instrText>HYPERLINK \l "ref-cooper2024tell" \h</w:instrText>
      </w:r>
      <w:r w:rsidR="00DB4A62" w:rsidRPr="006C0255">
        <w:rPr>
          <w:rFonts w:ascii="Times New Roman" w:hAnsi="Times New Roman" w:cs="Times New Roman"/>
        </w:rPr>
      </w:r>
      <w:r w:rsidR="00DB4A62" w:rsidRPr="006C0255">
        <w:rPr>
          <w:rFonts w:ascii="Times New Roman" w:hAnsi="Times New Roman" w:cs="Times New Roman"/>
          <w:rPrChange w:id="648" w:author="Author">
            <w:rPr/>
          </w:rPrChange>
        </w:rPr>
        <w:fldChar w:fldCharType="separate"/>
      </w:r>
      <w:r w:rsidR="00DB4A62" w:rsidRPr="004A5E88">
        <w:rPr>
          <w:rStyle w:val="Hyperlink"/>
          <w:rFonts w:ascii="Times New Roman" w:hAnsi="Times New Roman" w:cs="Times New Roman"/>
        </w:rPr>
        <w:t>Cooper et al. 2024</w:t>
      </w:r>
      <w:r w:rsidR="00DB4A62" w:rsidRPr="006C0255">
        <w:rPr>
          <w:rFonts w:ascii="Times New Roman" w:hAnsi="Times New Roman" w:cs="Times New Roman"/>
          <w:rPrChange w:id="649" w:author="Author">
            <w:rPr/>
          </w:rPrChange>
        </w:rPr>
        <w:fldChar w:fldCharType="end"/>
      </w:r>
      <w:r w:rsidRPr="004A5E88">
        <w:rPr>
          <w:rFonts w:ascii="Times New Roman" w:hAnsi="Times New Roman" w:cs="Times New Roman"/>
        </w:rPr>
        <w:t>).</w:t>
      </w:r>
      <w:ins w:id="650" w:author="Author">
        <w:r w:rsidR="003D4ACF" w:rsidRPr="004A5E88">
          <w:rPr>
            <w:rFonts w:ascii="Times New Roman" w:hAnsi="Times New Roman" w:cs="Times New Roman"/>
          </w:rPr>
          <w:t xml:space="preserve"> </w:t>
        </w:r>
        <w:r w:rsidR="003D4ACF" w:rsidRPr="004A5E88">
          <w:rPr>
            <w:rFonts w:ascii="Times New Roman" w:hAnsi="Times New Roman" w:cs="Times New Roman"/>
            <w:color w:val="000000" w:themeColor="text1"/>
          </w:rPr>
          <w:t>Lizards were habituated to eating frozen crickets for one month before the experiments.</w:t>
        </w:r>
      </w:ins>
    </w:p>
    <w:p w14:paraId="313810BA" w14:textId="26BBBB7C" w:rsidR="003D4ACF" w:rsidRPr="004A5E88" w:rsidRDefault="003D4ACF" w:rsidP="004A5E88">
      <w:pPr>
        <w:pStyle w:val="BodyText"/>
        <w:spacing w:line="360" w:lineRule="auto"/>
        <w:rPr>
          <w:ins w:id="651" w:author="Author"/>
          <w:rFonts w:ascii="Times New Roman" w:hAnsi="Times New Roman" w:cs="Times New Roman"/>
          <w:color w:val="000000" w:themeColor="text1"/>
        </w:rPr>
      </w:pPr>
      <w:ins w:id="652" w:author="Author">
        <w:r w:rsidRPr="004A5E88">
          <w:rPr>
            <w:rFonts w:ascii="Times New Roman" w:hAnsi="Times New Roman" w:cs="Times New Roman"/>
            <w:color w:val="000000" w:themeColor="text1"/>
          </w:rPr>
          <w:lastRenderedPageBreak/>
          <w:t>The crickets used during the experiment were all the same size, but to control for some continuous traits</w:t>
        </w:r>
        <w:r w:rsidR="00B406FE">
          <w:rPr>
            <w:rFonts w:ascii="Times New Roman" w:hAnsi="Times New Roman" w:cs="Times New Roman"/>
            <w:color w:val="000000" w:themeColor="text1"/>
          </w:rPr>
          <w:t>,</w:t>
        </w:r>
        <w:r w:rsidRPr="004A5E88">
          <w:rPr>
            <w:rFonts w:ascii="Times New Roman" w:hAnsi="Times New Roman" w:cs="Times New Roman"/>
            <w:color w:val="000000" w:themeColor="text1"/>
          </w:rPr>
          <w:t xml:space="preserve"> we changed the orientation of the crickets as illustrated in </w:t>
        </w:r>
        <w:r w:rsidRPr="006C0255">
          <w:rPr>
            <w:rFonts w:ascii="Times New Roman" w:hAnsi="Times New Roman" w:cs="Times New Roman"/>
            <w:rPrChange w:id="653" w:author="Author">
              <w:rPr/>
            </w:rPrChange>
          </w:rPr>
          <w:fldChar w:fldCharType="begin"/>
        </w:r>
        <w:r w:rsidRPr="006C0255">
          <w:rPr>
            <w:rFonts w:ascii="Times New Roman" w:hAnsi="Times New Roman" w:cs="Times New Roman"/>
            <w:rPrChange w:id="654" w:author="Author">
              <w:rPr/>
            </w:rPrChange>
          </w:rPr>
          <w:instrText>HYPERLINK \l "fig-Methods" \h</w:instrText>
        </w:r>
        <w:r w:rsidRPr="006C0255">
          <w:rPr>
            <w:rFonts w:ascii="Times New Roman" w:hAnsi="Times New Roman" w:cs="Times New Roman"/>
          </w:rPr>
        </w:r>
        <w:r w:rsidRPr="006C0255">
          <w:rPr>
            <w:rFonts w:ascii="Times New Roman" w:hAnsi="Times New Roman" w:cs="Times New Roman"/>
            <w:rPrChange w:id="655" w:author="Author">
              <w:rPr/>
            </w:rPrChange>
          </w:rPr>
          <w:fldChar w:fldCharType="separate"/>
        </w:r>
        <w:r w:rsidRPr="004A5E88">
          <w:rPr>
            <w:rStyle w:val="Hyperlink"/>
            <w:rFonts w:ascii="Times New Roman" w:hAnsi="Times New Roman" w:cs="Times New Roman"/>
            <w:color w:val="000000" w:themeColor="text1"/>
          </w:rPr>
          <w:t>Fig. 1</w:t>
        </w:r>
        <w:r w:rsidRPr="006C0255">
          <w:rPr>
            <w:rFonts w:ascii="Times New Roman" w:hAnsi="Times New Roman" w:cs="Times New Roman"/>
            <w:rPrChange w:id="656" w:author="Author">
              <w:rPr/>
            </w:rPrChange>
          </w:rPr>
          <w:fldChar w:fldCharType="end"/>
        </w:r>
        <w:r w:rsidRPr="004A5E88">
          <w:rPr>
            <w:rFonts w:ascii="Times New Roman" w:hAnsi="Times New Roman" w:cs="Times New Roman"/>
            <w:color w:val="000000" w:themeColor="text1"/>
          </w:rPr>
          <w:t xml:space="preserve"> D. This method was intended to control for length </w:t>
        </w:r>
        <w:r w:rsidR="00FB70B2" w:rsidRPr="004A5E88">
          <w:rPr>
            <w:rFonts w:ascii="Times New Roman" w:hAnsi="Times New Roman" w:cs="Times New Roman"/>
            <w:color w:val="000000" w:themeColor="text1"/>
          </w:rPr>
          <w:t>and total area</w:t>
        </w:r>
        <w:r w:rsidRPr="004A5E88">
          <w:rPr>
            <w:rFonts w:ascii="Times New Roman" w:hAnsi="Times New Roman" w:cs="Times New Roman"/>
            <w:color w:val="000000" w:themeColor="text1"/>
          </w:rPr>
          <w:t xml:space="preserve"> (see Stancher et al. </w:t>
        </w:r>
        <w:r w:rsidRPr="006C0255">
          <w:rPr>
            <w:rFonts w:ascii="Times New Roman" w:hAnsi="Times New Roman" w:cs="Times New Roman"/>
            <w:rPrChange w:id="657" w:author="Author">
              <w:rPr/>
            </w:rPrChange>
          </w:rPr>
          <w:fldChar w:fldCharType="begin"/>
        </w:r>
        <w:r w:rsidRPr="006C0255">
          <w:rPr>
            <w:rFonts w:ascii="Times New Roman" w:hAnsi="Times New Roman" w:cs="Times New Roman"/>
            <w:rPrChange w:id="658" w:author="Author">
              <w:rPr/>
            </w:rPrChange>
          </w:rPr>
          <w:instrText>HYPERLINK \l "ref-stancher2015numerical" \h</w:instrText>
        </w:r>
        <w:r w:rsidRPr="006C0255">
          <w:rPr>
            <w:rFonts w:ascii="Times New Roman" w:hAnsi="Times New Roman" w:cs="Times New Roman"/>
          </w:rPr>
        </w:r>
        <w:r w:rsidRPr="006C0255">
          <w:rPr>
            <w:rFonts w:ascii="Times New Roman" w:hAnsi="Times New Roman" w:cs="Times New Roman"/>
            <w:rPrChange w:id="659" w:author="Author">
              <w:rPr/>
            </w:rPrChange>
          </w:rPr>
          <w:fldChar w:fldCharType="separate"/>
        </w:r>
        <w:r w:rsidRPr="004A5E88">
          <w:rPr>
            <w:rStyle w:val="Hyperlink"/>
            <w:rFonts w:ascii="Times New Roman" w:hAnsi="Times New Roman" w:cs="Times New Roman"/>
            <w:color w:val="000000" w:themeColor="text1"/>
          </w:rPr>
          <w:t>2015</w:t>
        </w:r>
        <w:r w:rsidRPr="006C0255">
          <w:rPr>
            <w:rFonts w:ascii="Times New Roman" w:hAnsi="Times New Roman" w:cs="Times New Roman"/>
            <w:rPrChange w:id="660" w:author="Author">
              <w:rPr/>
            </w:rPrChange>
          </w:rPr>
          <w:fldChar w:fldCharType="end"/>
        </w:r>
        <w:r w:rsidRPr="004A5E88">
          <w:rPr>
            <w:rFonts w:ascii="Times New Roman" w:hAnsi="Times New Roman" w:cs="Times New Roman"/>
            <w:color w:val="000000" w:themeColor="text1"/>
          </w:rPr>
          <w:t xml:space="preserve">). We tested </w:t>
        </w:r>
        <w:r w:rsidR="00FB70B2" w:rsidRPr="004A5E88">
          <w:rPr>
            <w:rFonts w:ascii="Times New Roman" w:hAnsi="Times New Roman" w:cs="Times New Roman"/>
            <w:color w:val="000000" w:themeColor="text1"/>
          </w:rPr>
          <w:t>if</w:t>
        </w:r>
        <w:r w:rsidRPr="004A5E88">
          <w:rPr>
            <w:rFonts w:ascii="Times New Roman" w:hAnsi="Times New Roman" w:cs="Times New Roman"/>
            <w:color w:val="000000" w:themeColor="text1"/>
          </w:rPr>
          <w:t xml:space="preserve"> the </w:t>
        </w:r>
        <w:r w:rsidR="00AB29F8" w:rsidRPr="004A5E88">
          <w:rPr>
            <w:rFonts w:ascii="Times New Roman" w:hAnsi="Times New Roman" w:cs="Times New Roman"/>
            <w:color w:val="000000" w:themeColor="text1"/>
          </w:rPr>
          <w:t>length</w:t>
        </w:r>
        <w:r w:rsidRPr="004A5E88">
          <w:rPr>
            <w:rFonts w:ascii="Times New Roman" w:hAnsi="Times New Roman" w:cs="Times New Roman"/>
            <w:color w:val="000000" w:themeColor="text1"/>
          </w:rPr>
          <w:t xml:space="preserve"> occupied </w:t>
        </w:r>
        <w:r w:rsidR="00FB70B2" w:rsidRPr="004A5E88">
          <w:rPr>
            <w:rFonts w:ascii="Times New Roman" w:hAnsi="Times New Roman" w:cs="Times New Roman"/>
            <w:color w:val="000000" w:themeColor="text1"/>
          </w:rPr>
          <w:t xml:space="preserve">by the crickets </w:t>
        </w:r>
        <w:r w:rsidRPr="004A5E88">
          <w:rPr>
            <w:rFonts w:ascii="Times New Roman" w:hAnsi="Times New Roman" w:cs="Times New Roman"/>
            <w:color w:val="000000" w:themeColor="text1"/>
          </w:rPr>
          <w:t xml:space="preserve">was similar in both choices (see </w:t>
        </w:r>
        <w:r w:rsidRPr="004A5E88">
          <w:rPr>
            <w:rFonts w:ascii="Times New Roman" w:hAnsi="Times New Roman" w:cs="Times New Roman"/>
            <w:i/>
            <w:iCs/>
            <w:color w:val="000000" w:themeColor="text1"/>
          </w:rPr>
          <w:t>Supplementary Material - Control of size in both options</w:t>
        </w:r>
        <w:r w:rsidR="00FB70B2" w:rsidRPr="004A5E88">
          <w:rPr>
            <w:rFonts w:ascii="Times New Roman" w:hAnsi="Times New Roman" w:cs="Times New Roman"/>
            <w:color w:val="000000" w:themeColor="text1"/>
          </w:rPr>
          <w:t>)</w:t>
        </w:r>
        <w:r w:rsidRPr="004A5E88">
          <w:rPr>
            <w:rFonts w:ascii="Times New Roman" w:hAnsi="Times New Roman" w:cs="Times New Roman"/>
            <w:color w:val="000000" w:themeColor="text1"/>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rsidRPr="006C0255">
          <w:rPr>
            <w:rFonts w:ascii="Times New Roman" w:hAnsi="Times New Roman" w:cs="Times New Roman"/>
            <w:rPrChange w:id="661" w:author="Author">
              <w:rPr/>
            </w:rPrChange>
          </w:rPr>
          <w:fldChar w:fldCharType="begin"/>
        </w:r>
        <w:r w:rsidRPr="006C0255">
          <w:rPr>
            <w:rFonts w:ascii="Times New Roman" w:hAnsi="Times New Roman" w:cs="Times New Roman"/>
            <w:rPrChange w:id="662" w:author="Author">
              <w:rPr/>
            </w:rPrChange>
          </w:rPr>
          <w:instrText>HYPERLINK \l "ref-agrillo2014spontaneous" \h</w:instrText>
        </w:r>
        <w:r w:rsidRPr="006C0255">
          <w:rPr>
            <w:rFonts w:ascii="Times New Roman" w:hAnsi="Times New Roman" w:cs="Times New Roman"/>
          </w:rPr>
        </w:r>
        <w:r w:rsidRPr="006C0255">
          <w:rPr>
            <w:rFonts w:ascii="Times New Roman" w:hAnsi="Times New Roman" w:cs="Times New Roman"/>
            <w:rPrChange w:id="663" w:author="Author">
              <w:rPr/>
            </w:rPrChange>
          </w:rPr>
          <w:fldChar w:fldCharType="separate"/>
        </w:r>
        <w:r w:rsidRPr="004A5E88">
          <w:rPr>
            <w:rStyle w:val="Hyperlink"/>
            <w:rFonts w:ascii="Times New Roman" w:hAnsi="Times New Roman" w:cs="Times New Roman"/>
            <w:color w:val="000000" w:themeColor="text1"/>
          </w:rPr>
          <w:t>Agrillo and Bisazza 2014</w:t>
        </w:r>
        <w:r w:rsidRPr="006C0255">
          <w:rPr>
            <w:rFonts w:ascii="Times New Roman" w:hAnsi="Times New Roman" w:cs="Times New Roman"/>
            <w:rPrChange w:id="664" w:author="Author">
              <w:rPr/>
            </w:rPrChange>
          </w:rPr>
          <w:fldChar w:fldCharType="end"/>
        </w:r>
        <w:r w:rsidRPr="004A5E88">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4A5E88">
          <w:rPr>
            <w:rFonts w:ascii="Times New Roman" w:hAnsi="Times New Roman" w:cs="Times New Roman"/>
            <w:i/>
            <w:iCs/>
            <w:color w:val="000000" w:themeColor="text1"/>
          </w:rPr>
          <w:t>Supplementary Material - Prey orientation test</w:t>
        </w:r>
        <w:r w:rsidRPr="004A5E88">
          <w:rPr>
            <w:rFonts w:ascii="Times New Roman" w:hAnsi="Times New Roman" w:cs="Times New Roman"/>
            <w:color w:val="000000" w:themeColor="text1"/>
          </w:rPr>
          <w:t>).</w:t>
        </w:r>
      </w:ins>
    </w:p>
    <w:p w14:paraId="12F151C8" w14:textId="1552BEC6" w:rsidR="00DB4A62" w:rsidRPr="004A5E88" w:rsidRDefault="00000000" w:rsidP="006C0255">
      <w:pPr>
        <w:pStyle w:val="BodyText"/>
        <w:spacing w:line="360" w:lineRule="auto"/>
        <w:rPr>
          <w:rFonts w:ascii="Times New Roman" w:hAnsi="Times New Roman" w:cs="Times New Roman"/>
        </w:rPr>
        <w:pPrChange w:id="665" w:author="Author">
          <w:pPr>
            <w:pStyle w:val="BodyText"/>
            <w:spacing w:line="480" w:lineRule="auto"/>
          </w:pPr>
        </w:pPrChange>
      </w:pPr>
      <w:del w:id="666" w:author="Author">
        <w:r w:rsidRPr="004A5E88" w:rsidDel="003D4ACF">
          <w:rPr>
            <w:rFonts w:ascii="Times New Roman" w:hAnsi="Times New Roman" w:cs="Times New Roman"/>
          </w:rPr>
          <w:delText>Lizards were fed frozen crickets for one month prior to the experiments to habituate them to eating frozen prey.</w:delText>
        </w:r>
      </w:del>
      <w:r w:rsidRPr="004A5E88">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667" w:author="Author">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668" w:name="fig-Methods"/>
            <w:r w:rsidRPr="009A6372">
              <w:rPr>
                <w:rFonts w:ascii="Times New Roman" w:hAnsi="Times New Roman" w:cs="Times New Roman"/>
                <w:noProof/>
              </w:rPr>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rsidP="006C0255">
            <w:pPr>
              <w:pStyle w:val="ImageCaption"/>
              <w:spacing w:before="200" w:line="360" w:lineRule="auto"/>
              <w:rPr>
                <w:rFonts w:ascii="Times New Roman" w:hAnsi="Times New Roman" w:cs="Times New Roman"/>
                <w:i w:val="0"/>
                <w:iCs/>
              </w:rPr>
              <w:pPrChange w:id="669" w:author="Author">
                <w:pPr>
                  <w:pStyle w:val="ImageCaption"/>
                  <w:spacing w:before="200" w:line="480" w:lineRule="auto"/>
                </w:pPr>
              </w:pPrChange>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indicates the 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668"/>
      </w:tr>
    </w:tbl>
    <w:p w14:paraId="666035BC" w14:textId="2657F4D6" w:rsidR="00DB4A62" w:rsidRPr="004A5E88" w:rsidRDefault="00000000" w:rsidP="006C0255">
      <w:pPr>
        <w:pStyle w:val="BodyText"/>
        <w:spacing w:line="360" w:lineRule="auto"/>
        <w:rPr>
          <w:rFonts w:ascii="Times New Roman" w:hAnsi="Times New Roman" w:cs="Times New Roman"/>
          <w:lang w:val="en-AU"/>
        </w:rPr>
        <w:pPrChange w:id="670" w:author="Author">
          <w:pPr>
            <w:pStyle w:val="BodyText"/>
            <w:spacing w:line="480" w:lineRule="auto"/>
          </w:pPr>
        </w:pPrChange>
      </w:pPr>
      <w:r w:rsidRPr="004A5E88">
        <w:rPr>
          <w:rFonts w:ascii="Times New Roman" w:hAnsi="Times New Roman" w:cs="Times New Roman"/>
        </w:rPr>
        <w:t>All tests were done between 1000-1200 hours when the lizards were most active. Each trial was performed daily for five days between the 17</w:t>
      </w:r>
      <w:r w:rsidRPr="004A5E88">
        <w:rPr>
          <w:rFonts w:ascii="Times New Roman" w:hAnsi="Times New Roman" w:cs="Times New Roman"/>
          <w:vertAlign w:val="superscript"/>
        </w:rPr>
        <w:t>th</w:t>
      </w:r>
      <w:r w:rsidRPr="004A5E88">
        <w:rPr>
          <w:rFonts w:ascii="Times New Roman" w:hAnsi="Times New Roman" w:cs="Times New Roman"/>
        </w:rPr>
        <w:t xml:space="preserve"> and 22</w:t>
      </w:r>
      <w:r w:rsidRPr="004A5E88">
        <w:rPr>
          <w:rFonts w:ascii="Times New Roman" w:hAnsi="Times New Roman" w:cs="Times New Roman"/>
          <w:vertAlign w:val="superscript"/>
        </w:rPr>
        <w:t>nd</w:t>
      </w:r>
      <w:r w:rsidRPr="004A5E88">
        <w:rPr>
          <w:rFonts w:ascii="Times New Roman" w:hAnsi="Times New Roman" w:cs="Times New Roman"/>
        </w:rPr>
        <w:t xml:space="preserve"> of May 2024. We recorded three main variables: i) </w:t>
      </w:r>
      <w:r w:rsidRPr="004A5E88">
        <w:rPr>
          <w:rFonts w:ascii="Times New Roman" w:hAnsi="Times New Roman" w:cs="Times New Roman"/>
          <w:i/>
          <w:iCs/>
        </w:rPr>
        <w:t>Latency</w:t>
      </w:r>
      <w:r w:rsidRPr="004A5E88">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4A5E88">
        <w:rPr>
          <w:rFonts w:ascii="Times New Roman" w:hAnsi="Times New Roman" w:cs="Times New Roman"/>
          <w:i/>
          <w:iCs/>
        </w:rPr>
        <w:t>Choice</w:t>
      </w:r>
      <w:r w:rsidRPr="004A5E88">
        <w:rPr>
          <w:rFonts w:ascii="Times New Roman" w:hAnsi="Times New Roman" w:cs="Times New Roman"/>
        </w:rPr>
        <w:t xml:space="preserve">), recorded as 1 if the lizard interacted first with the larger amount or 0 if not; and iii) </w:t>
      </w:r>
      <w:r w:rsidRPr="004A5E88">
        <w:rPr>
          <w:rFonts w:ascii="Times New Roman" w:hAnsi="Times New Roman" w:cs="Times New Roman"/>
          <w:i/>
          <w:iCs/>
        </w:rPr>
        <w:t>Interest</w:t>
      </w:r>
      <w:r w:rsidRPr="004A5E88">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t>
      </w:r>
      <w:del w:id="671" w:author="Author">
        <w:r w:rsidRPr="004A5E88" w:rsidDel="002427BE">
          <w:rPr>
            <w:rFonts w:ascii="Times New Roman" w:hAnsi="Times New Roman" w:cs="Times New Roman"/>
          </w:rPr>
          <w:delText xml:space="preserve">what was </w:delText>
        </w:r>
      </w:del>
      <w:r w:rsidRPr="004A5E88">
        <w:rPr>
          <w:rFonts w:ascii="Times New Roman" w:hAnsi="Times New Roman" w:cs="Times New Roman"/>
        </w:rPr>
        <w:t>the first choice. We measured the interest shown for the higher amount of food (</w:t>
      </w:r>
      <w:r w:rsidRPr="004A5E88">
        <w:rPr>
          <w:rFonts w:ascii="Times New Roman" w:hAnsi="Times New Roman" w:cs="Times New Roman"/>
          <w:i/>
          <w:iCs/>
        </w:rPr>
        <w:t>Interest</w:t>
      </w:r>
      <w:r w:rsidRPr="004A5E88">
        <w:rPr>
          <w:rFonts w:ascii="Times New Roman" w:hAnsi="Times New Roman" w:cs="Times New Roman"/>
        </w:rPr>
        <w:t xml:space="preserve">) by subtracting the time interacting with the option with fewer crickets </w:t>
      </w:r>
      <w:del w:id="672" w:author="Author">
        <w:r w:rsidRPr="004A5E88" w:rsidDel="002427BE">
          <w:rPr>
            <w:rFonts w:ascii="Times New Roman" w:hAnsi="Times New Roman" w:cs="Times New Roman"/>
          </w:rPr>
          <w:delText xml:space="preserve">to </w:delText>
        </w:r>
      </w:del>
      <w:ins w:id="673" w:author="Author">
        <w:r w:rsidR="002427BE">
          <w:rPr>
            <w:rFonts w:ascii="Times New Roman" w:hAnsi="Times New Roman" w:cs="Times New Roman"/>
          </w:rPr>
          <w:t>from</w:t>
        </w:r>
        <w:r w:rsidR="002427BE" w:rsidRPr="004A5E88">
          <w:rPr>
            <w:rFonts w:ascii="Times New Roman" w:hAnsi="Times New Roman" w:cs="Times New Roman"/>
          </w:rPr>
          <w:t xml:space="preserve"> </w:t>
        </w:r>
      </w:ins>
      <w:r w:rsidRPr="004A5E88">
        <w:rPr>
          <w:rFonts w:ascii="Times New Roman" w:hAnsi="Times New Roman" w:cs="Times New Roman"/>
        </w:rPr>
        <w:t xml:space="preserve">the time spent interacting with the larger amount of food. If there was no interaction with one of the options during the test, we considered the time spent as zero for that option. </w:t>
      </w:r>
      <w:del w:id="674" w:author="Author">
        <w:r w:rsidRPr="004A5E88" w:rsidDel="002427BE">
          <w:rPr>
            <w:rFonts w:ascii="Times New Roman" w:hAnsi="Times New Roman" w:cs="Times New Roman"/>
          </w:rPr>
          <w:delText xml:space="preserve">When there was no interaction with any of the choices, both </w:delText>
        </w:r>
      </w:del>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were noted as NA</w:t>
      </w:r>
      <w:ins w:id="675" w:author="Author">
        <w:r w:rsidR="002427BE">
          <w:rPr>
            <w:rFonts w:ascii="Times New Roman" w:hAnsi="Times New Roman" w:cs="Times New Roman"/>
          </w:rPr>
          <w:t xml:space="preserve"> w</w:t>
        </w:r>
        <w:r w:rsidR="002427BE" w:rsidRPr="004A5E88">
          <w:rPr>
            <w:rFonts w:ascii="Times New Roman" w:hAnsi="Times New Roman" w:cs="Times New Roman"/>
          </w:rPr>
          <w:t>hen there was no interaction with any of the choices</w:t>
        </w:r>
      </w:ins>
      <w:r w:rsidRPr="004A5E88">
        <w:rPr>
          <w:rFonts w:ascii="Times New Roman" w:hAnsi="Times New Roman" w:cs="Times New Roman"/>
        </w:rPr>
        <w:t>.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4A5E88">
        <w:rPr>
          <w:rFonts w:ascii="Times New Roman" w:hAnsi="Times New Roman" w:cs="Times New Roman"/>
        </w:rPr>
        <w:t xml:space="preserve"> </w:t>
      </w:r>
      <w:ins w:id="676" w:author="Author">
        <w:r w:rsidR="00AB29F8" w:rsidRPr="004A5E88">
          <w:rPr>
            <w:rFonts w:ascii="Times New Roman" w:hAnsi="Times New Roman" w:cs="Times New Roman"/>
            <w:color w:val="000000" w:themeColor="text1"/>
          </w:rPr>
          <w:t>All the analyses were by one observer (PR), who was blind to the treatment of the lizards, but not the type of test or the number of crickets because the videos were analysed manually</w:t>
        </w:r>
      </w:ins>
      <w:del w:id="677" w:author="Author">
        <w:r w:rsidR="009A6372" w:rsidRPr="004A5E88" w:rsidDel="00AB29F8">
          <w:rPr>
            <w:rFonts w:ascii="Times New Roman" w:hAnsi="Times New Roman" w:cs="Times New Roman"/>
            <w:lang w:val="en-AU"/>
          </w:rPr>
          <w:delText>All the analyses were performed by PR, who was blind to the treatment of the lizards</w:delText>
        </w:r>
      </w:del>
      <w:r w:rsidR="009A6372" w:rsidRPr="004A5E88">
        <w:rPr>
          <w:rFonts w:ascii="Times New Roman" w:hAnsi="Times New Roman" w:cs="Times New Roman"/>
          <w:lang w:val="en-AU"/>
        </w:rPr>
        <w:t>.</w:t>
      </w:r>
    </w:p>
    <w:p w14:paraId="13FA6A95" w14:textId="02C1E285" w:rsidR="00DB4A62" w:rsidRPr="004A5E88" w:rsidRDefault="00000000" w:rsidP="006C0255">
      <w:pPr>
        <w:pStyle w:val="BodyText"/>
        <w:spacing w:line="360" w:lineRule="auto"/>
        <w:rPr>
          <w:rFonts w:ascii="Times New Roman" w:hAnsi="Times New Roman" w:cs="Times New Roman"/>
        </w:rPr>
        <w:pPrChange w:id="678" w:author="Author">
          <w:pPr>
            <w:pStyle w:val="BodyText"/>
            <w:spacing w:line="480" w:lineRule="auto"/>
          </w:pPr>
        </w:pPrChange>
      </w:pPr>
      <w:r w:rsidRPr="004A5E88">
        <w:rPr>
          <w:rFonts w:ascii="Times New Roman" w:hAnsi="Times New Roman" w:cs="Times New Roman"/>
        </w:rPr>
        <w:t>Motivation plays a key role in animals’ performance in spontaneous choice tests (</w:t>
      </w:r>
      <w:r w:rsidR="00DB4A62" w:rsidRPr="006C0255">
        <w:rPr>
          <w:rFonts w:ascii="Times New Roman" w:hAnsi="Times New Roman" w:cs="Times New Roman"/>
          <w:rPrChange w:id="679" w:author="Author">
            <w:rPr/>
          </w:rPrChange>
        </w:rPr>
        <w:fldChar w:fldCharType="begin"/>
      </w:r>
      <w:r w:rsidR="00DB4A62" w:rsidRPr="006C0255">
        <w:rPr>
          <w:rFonts w:ascii="Times New Roman" w:hAnsi="Times New Roman" w:cs="Times New Roman"/>
          <w:rPrChange w:id="680" w:author="Author">
            <w:rPr/>
          </w:rPrChange>
        </w:rPr>
        <w:instrText>HYPERLINK \l "ref-agrillo2014spontaneous" \h</w:instrText>
      </w:r>
      <w:r w:rsidR="00DB4A62" w:rsidRPr="006C0255">
        <w:rPr>
          <w:rFonts w:ascii="Times New Roman" w:hAnsi="Times New Roman" w:cs="Times New Roman"/>
        </w:rPr>
      </w:r>
      <w:r w:rsidR="00DB4A62" w:rsidRPr="006C0255">
        <w:rPr>
          <w:rFonts w:ascii="Times New Roman" w:hAnsi="Times New Roman" w:cs="Times New Roman"/>
          <w:rPrChange w:id="681" w:author="Author">
            <w:rPr/>
          </w:rPrChange>
        </w:rPr>
        <w:fldChar w:fldCharType="separate"/>
      </w:r>
      <w:r w:rsidR="00DB4A62" w:rsidRPr="004A5E88">
        <w:rPr>
          <w:rStyle w:val="Hyperlink"/>
          <w:rFonts w:ascii="Times New Roman" w:hAnsi="Times New Roman" w:cs="Times New Roman"/>
        </w:rPr>
        <w:t>Agrillo and Bisazza 2014</w:t>
      </w:r>
      <w:r w:rsidR="00DB4A62" w:rsidRPr="006C0255">
        <w:rPr>
          <w:rFonts w:ascii="Times New Roman" w:hAnsi="Times New Roman" w:cs="Times New Roman"/>
          <w:rPrChange w:id="682" w:author="Author">
            <w:rPr/>
          </w:rPrChange>
        </w:rPr>
        <w:fldChar w:fldCharType="end"/>
      </w:r>
      <w:r w:rsidRPr="004A5E88">
        <w:rPr>
          <w:rFonts w:ascii="Times New Roman" w:hAnsi="Times New Roman" w:cs="Times New Roman"/>
        </w:rPr>
        <w:t xml:space="preserve">; </w:t>
      </w:r>
      <w:r w:rsidR="00DB4A62" w:rsidRPr="006C0255">
        <w:rPr>
          <w:rFonts w:ascii="Times New Roman" w:hAnsi="Times New Roman" w:cs="Times New Roman"/>
          <w:rPrChange w:id="683" w:author="Author">
            <w:rPr/>
          </w:rPrChange>
        </w:rPr>
        <w:fldChar w:fldCharType="begin"/>
      </w:r>
      <w:r w:rsidR="00DB4A62" w:rsidRPr="006C0255">
        <w:rPr>
          <w:rFonts w:ascii="Times New Roman" w:hAnsi="Times New Roman" w:cs="Times New Roman"/>
          <w:rPrChange w:id="684" w:author="Author">
            <w:rPr/>
          </w:rPrChange>
        </w:rPr>
        <w:instrText>HYPERLINK \l "ref-bisazza2014experim" \h</w:instrText>
      </w:r>
      <w:r w:rsidR="00DB4A62" w:rsidRPr="006C0255">
        <w:rPr>
          <w:rFonts w:ascii="Times New Roman" w:hAnsi="Times New Roman" w:cs="Times New Roman"/>
        </w:rPr>
      </w:r>
      <w:r w:rsidR="00DB4A62" w:rsidRPr="006C0255">
        <w:rPr>
          <w:rFonts w:ascii="Times New Roman" w:hAnsi="Times New Roman" w:cs="Times New Roman"/>
          <w:rPrChange w:id="685" w:author="Author">
            <w:rPr/>
          </w:rPrChange>
        </w:rPr>
        <w:fldChar w:fldCharType="separate"/>
      </w:r>
      <w:r w:rsidR="00DB4A62" w:rsidRPr="004A5E88">
        <w:rPr>
          <w:rStyle w:val="Hyperlink"/>
          <w:rFonts w:ascii="Times New Roman" w:hAnsi="Times New Roman" w:cs="Times New Roman"/>
        </w:rPr>
        <w:t>Bisazza et al. 2014</w:t>
      </w:r>
      <w:r w:rsidR="00DB4A62" w:rsidRPr="006C0255">
        <w:rPr>
          <w:rFonts w:ascii="Times New Roman" w:hAnsi="Times New Roman" w:cs="Times New Roman"/>
          <w:rPrChange w:id="686" w:author="Author">
            <w:rPr/>
          </w:rPrChange>
        </w:rPr>
        <w:fldChar w:fldCharType="end"/>
      </w:r>
      <w:r w:rsidRPr="004A5E88">
        <w:rPr>
          <w:rFonts w:ascii="Times New Roman" w:hAnsi="Times New Roman" w:cs="Times New Roman"/>
        </w:rPr>
        <w:t xml:space="preserve">). To ensure that lizards remained motivated to forage, they were provided </w:t>
      </w:r>
      <w:del w:id="687" w:author="Author">
        <w:r w:rsidRPr="004A5E88" w:rsidDel="002427BE">
          <w:rPr>
            <w:rFonts w:ascii="Times New Roman" w:hAnsi="Times New Roman" w:cs="Times New Roman"/>
          </w:rPr>
          <w:delText xml:space="preserve">with </w:delText>
        </w:r>
      </w:del>
      <w:r w:rsidRPr="004A5E88">
        <w:rPr>
          <w:rFonts w:ascii="Times New Roman" w:hAnsi="Times New Roman" w:cs="Times New Roman"/>
        </w:rPr>
        <w:t xml:space="preserve">only one cricket during </w:t>
      </w:r>
      <w:del w:id="688" w:author="Author">
        <w:r w:rsidRPr="004A5E88" w:rsidDel="002427BE">
          <w:rPr>
            <w:rFonts w:ascii="Times New Roman" w:hAnsi="Times New Roman" w:cs="Times New Roman"/>
          </w:rPr>
          <w:delText xml:space="preserve">both </w:delText>
        </w:r>
      </w:del>
      <w:r w:rsidRPr="004A5E88">
        <w:rPr>
          <w:rFonts w:ascii="Times New Roman" w:hAnsi="Times New Roman" w:cs="Times New Roman"/>
        </w:rPr>
        <w:t>acclimati</w:t>
      </w:r>
      <w:ins w:id="689" w:author="Author">
        <w:r w:rsidR="005F14C1" w:rsidRPr="004A5E88">
          <w:rPr>
            <w:rFonts w:ascii="Times New Roman" w:hAnsi="Times New Roman" w:cs="Times New Roman"/>
          </w:rPr>
          <w:t>s</w:t>
        </w:r>
      </w:ins>
      <w:del w:id="690" w:author="Author">
        <w:r w:rsidRPr="004A5E88" w:rsidDel="005F14C1">
          <w:rPr>
            <w:rFonts w:ascii="Times New Roman" w:hAnsi="Times New Roman" w:cs="Times New Roman"/>
          </w:rPr>
          <w:delText>z</w:delText>
        </w:r>
      </w:del>
      <w:r w:rsidRPr="004A5E88">
        <w:rPr>
          <w:rFonts w:ascii="Times New Roman" w:hAnsi="Times New Roman" w:cs="Times New Roman"/>
        </w:rPr>
        <w:t>ation and the numerical task (see above). During acclimati</w:t>
      </w:r>
      <w:ins w:id="691" w:author="Author">
        <w:r w:rsidR="005F14C1" w:rsidRPr="004A5E88">
          <w:rPr>
            <w:rFonts w:ascii="Times New Roman" w:hAnsi="Times New Roman" w:cs="Times New Roman"/>
          </w:rPr>
          <w:t>s</w:t>
        </w:r>
      </w:ins>
      <w:del w:id="692" w:author="Author">
        <w:r w:rsidRPr="004A5E88" w:rsidDel="005F14C1">
          <w:rPr>
            <w:rFonts w:ascii="Times New Roman" w:hAnsi="Times New Roman" w:cs="Times New Roman"/>
          </w:rPr>
          <w:delText>z</w:delText>
        </w:r>
      </w:del>
      <w:r w:rsidRPr="004A5E88">
        <w:rPr>
          <w:rFonts w:ascii="Times New Roman" w:hAnsi="Times New Roman" w:cs="Times New Roman"/>
        </w:rPr>
        <w:t>ation, lizards were fed at the same time each day as the experiments were conducted. In the numerical task, lizards received a cricket immediately after the test and then fasted for more than 20 hours, which we expected would help standardi</w:t>
      </w:r>
      <w:ins w:id="693" w:author="Author">
        <w:r w:rsidR="005F14C1" w:rsidRPr="004A5E88">
          <w:rPr>
            <w:rFonts w:ascii="Times New Roman" w:hAnsi="Times New Roman" w:cs="Times New Roman"/>
          </w:rPr>
          <w:t>s</w:t>
        </w:r>
      </w:ins>
      <w:del w:id="694" w:author="Author">
        <w:r w:rsidRPr="004A5E88" w:rsidDel="005F14C1">
          <w:rPr>
            <w:rFonts w:ascii="Times New Roman" w:hAnsi="Times New Roman" w:cs="Times New Roman"/>
          </w:rPr>
          <w:delText>z</w:delText>
        </w:r>
      </w:del>
      <w:r w:rsidRPr="004A5E88">
        <w:rPr>
          <w:rFonts w:ascii="Times New Roman" w:hAnsi="Times New Roman" w:cs="Times New Roman"/>
        </w:rPr>
        <w:t xml:space="preserve">e fasting levels across individuals. To further control for motivation, we excluded from our analyses any trials in which lizards did not interact with any options or did not eat the cricket provided after the test (n = 0 in both cases). Consequently, we do not consider motivation </w:t>
      </w:r>
      <w:del w:id="695" w:author="Author">
        <w:r w:rsidRPr="004A5E88" w:rsidDel="002427BE">
          <w:rPr>
            <w:rFonts w:ascii="Times New Roman" w:hAnsi="Times New Roman" w:cs="Times New Roman"/>
          </w:rPr>
          <w:delText>to be a major</w:delText>
        </w:r>
      </w:del>
      <w:ins w:id="696" w:author="Author">
        <w:r w:rsidR="002427BE">
          <w:rPr>
            <w:rFonts w:ascii="Times New Roman" w:hAnsi="Times New Roman" w:cs="Times New Roman"/>
          </w:rPr>
          <w:t>a significant</w:t>
        </w:r>
      </w:ins>
      <w:r w:rsidRPr="004A5E88">
        <w:rPr>
          <w:rFonts w:ascii="Times New Roman" w:hAnsi="Times New Roman" w:cs="Times New Roman"/>
        </w:rPr>
        <w:t xml:space="preserve"> factor influencing our results (but see Discussion).</w:t>
      </w:r>
    </w:p>
    <w:p w14:paraId="08D79539" w14:textId="77777777" w:rsidR="00DB4A62" w:rsidRPr="004A5E88" w:rsidRDefault="00000000" w:rsidP="006C0255">
      <w:pPr>
        <w:pStyle w:val="Heading4"/>
        <w:spacing w:line="360" w:lineRule="auto"/>
        <w:rPr>
          <w:rFonts w:ascii="Times New Roman" w:hAnsi="Times New Roman" w:cs="Times New Roman"/>
        </w:rPr>
        <w:pPrChange w:id="697" w:author="Author">
          <w:pPr>
            <w:pStyle w:val="Heading4"/>
            <w:spacing w:line="480" w:lineRule="auto"/>
          </w:pPr>
        </w:pPrChange>
      </w:pPr>
      <w:bookmarkStart w:id="698" w:name="statistical-analyses"/>
      <w:bookmarkEnd w:id="629"/>
      <w:r w:rsidRPr="004A5E88">
        <w:rPr>
          <w:rFonts w:ascii="Times New Roman" w:hAnsi="Times New Roman" w:cs="Times New Roman"/>
        </w:rPr>
        <w:t>Statistical analyses</w:t>
      </w:r>
    </w:p>
    <w:p w14:paraId="51845CEF" w14:textId="77777777" w:rsidR="00DB4A62" w:rsidRPr="004A5E88" w:rsidRDefault="00000000" w:rsidP="006C0255">
      <w:pPr>
        <w:pStyle w:val="FirstParagraph"/>
        <w:spacing w:line="360" w:lineRule="auto"/>
        <w:rPr>
          <w:rFonts w:ascii="Times New Roman" w:hAnsi="Times New Roman" w:cs="Times New Roman"/>
        </w:rPr>
        <w:pPrChange w:id="699" w:author="Author">
          <w:pPr>
            <w:pStyle w:val="FirstParagraph"/>
            <w:spacing w:line="480" w:lineRule="auto"/>
          </w:pPr>
        </w:pPrChange>
      </w:pPr>
      <w:r w:rsidRPr="004A5E88">
        <w:rPr>
          <w:rFonts w:ascii="Times New Roman" w:hAnsi="Times New Roman" w:cs="Times New Roman"/>
        </w:rPr>
        <w:t xml:space="preserve">In our analyses, we fitted a multivariate Bayesian multilevel model using the brm function from the </w:t>
      </w:r>
      <w:r w:rsidRPr="004A5E88">
        <w:rPr>
          <w:rFonts w:ascii="Times New Roman" w:hAnsi="Times New Roman" w:cs="Times New Roman"/>
          <w:i/>
          <w:iCs/>
        </w:rPr>
        <w:t>brms</w:t>
      </w:r>
      <w:r w:rsidRPr="004A5E88">
        <w:rPr>
          <w:rFonts w:ascii="Times New Roman" w:hAnsi="Times New Roman" w:cs="Times New Roman"/>
        </w:rPr>
        <w:t xml:space="preserve"> package (</w:t>
      </w:r>
      <w:r w:rsidR="00DB4A62" w:rsidRPr="006C0255">
        <w:rPr>
          <w:rFonts w:ascii="Times New Roman" w:hAnsi="Times New Roman" w:cs="Times New Roman"/>
          <w:rPrChange w:id="700" w:author="Author">
            <w:rPr/>
          </w:rPrChange>
        </w:rPr>
        <w:fldChar w:fldCharType="begin"/>
      </w:r>
      <w:r w:rsidR="00DB4A62" w:rsidRPr="006C0255">
        <w:rPr>
          <w:rFonts w:ascii="Times New Roman" w:hAnsi="Times New Roman" w:cs="Times New Roman"/>
          <w:rPrChange w:id="701" w:author="Author">
            <w:rPr/>
          </w:rPrChange>
        </w:rPr>
        <w:instrText>HYPERLINK \l "ref-burkner2017brms" \h</w:instrText>
      </w:r>
      <w:r w:rsidR="00DB4A62" w:rsidRPr="006C0255">
        <w:rPr>
          <w:rFonts w:ascii="Times New Roman" w:hAnsi="Times New Roman" w:cs="Times New Roman"/>
        </w:rPr>
      </w:r>
      <w:r w:rsidR="00DB4A62" w:rsidRPr="006C0255">
        <w:rPr>
          <w:rFonts w:ascii="Times New Roman" w:hAnsi="Times New Roman" w:cs="Times New Roman"/>
          <w:rPrChange w:id="702" w:author="Author">
            <w:rPr/>
          </w:rPrChange>
        </w:rPr>
        <w:fldChar w:fldCharType="separate"/>
      </w:r>
      <w:r w:rsidR="00DB4A62" w:rsidRPr="004A5E88">
        <w:rPr>
          <w:rStyle w:val="Hyperlink"/>
          <w:rFonts w:ascii="Times New Roman" w:hAnsi="Times New Roman" w:cs="Times New Roman"/>
        </w:rPr>
        <w:t>Bürkner 2017</w:t>
      </w:r>
      <w:r w:rsidR="00DB4A62" w:rsidRPr="006C0255">
        <w:rPr>
          <w:rFonts w:ascii="Times New Roman" w:hAnsi="Times New Roman" w:cs="Times New Roman"/>
          <w:rPrChange w:id="703" w:author="Author">
            <w:rPr/>
          </w:rPrChange>
        </w:rPr>
        <w:fldChar w:fldCharType="end"/>
      </w:r>
      <w:r w:rsidRPr="004A5E88">
        <w:rPr>
          <w:rFonts w:ascii="Times New Roman" w:hAnsi="Times New Roman" w:cs="Times New Roman"/>
        </w:rPr>
        <w:t>) in R (version 2.8.2) (</w:t>
      </w:r>
      <w:r w:rsidR="00DB4A62" w:rsidRPr="006C0255">
        <w:rPr>
          <w:rFonts w:ascii="Times New Roman" w:hAnsi="Times New Roman" w:cs="Times New Roman"/>
          <w:rPrChange w:id="704" w:author="Author">
            <w:rPr/>
          </w:rPrChange>
        </w:rPr>
        <w:fldChar w:fldCharType="begin"/>
      </w:r>
      <w:r w:rsidR="00DB4A62" w:rsidRPr="006C0255">
        <w:rPr>
          <w:rFonts w:ascii="Times New Roman" w:hAnsi="Times New Roman" w:cs="Times New Roman"/>
          <w:rPrChange w:id="705" w:author="Author">
            <w:rPr/>
          </w:rPrChange>
        </w:rPr>
        <w:instrText>HYPERLINK \l "ref-R" \h</w:instrText>
      </w:r>
      <w:r w:rsidR="00DB4A62" w:rsidRPr="006C0255">
        <w:rPr>
          <w:rFonts w:ascii="Times New Roman" w:hAnsi="Times New Roman" w:cs="Times New Roman"/>
        </w:rPr>
      </w:r>
      <w:r w:rsidR="00DB4A62" w:rsidRPr="006C0255">
        <w:rPr>
          <w:rFonts w:ascii="Times New Roman" w:hAnsi="Times New Roman" w:cs="Times New Roman"/>
          <w:rPrChange w:id="706" w:author="Author">
            <w:rPr/>
          </w:rPrChange>
        </w:rPr>
        <w:fldChar w:fldCharType="separate"/>
      </w:r>
      <w:r w:rsidR="00DB4A62" w:rsidRPr="004A5E88">
        <w:rPr>
          <w:rStyle w:val="Hyperlink"/>
          <w:rFonts w:ascii="Times New Roman" w:hAnsi="Times New Roman" w:cs="Times New Roman"/>
        </w:rPr>
        <w:t>R Core Team 2021</w:t>
      </w:r>
      <w:r w:rsidR="00DB4A62" w:rsidRPr="006C0255">
        <w:rPr>
          <w:rFonts w:ascii="Times New Roman" w:hAnsi="Times New Roman" w:cs="Times New Roman"/>
          <w:rPrChange w:id="707" w:author="Author">
            <w:rPr/>
          </w:rPrChange>
        </w:rPr>
        <w:fldChar w:fldCharType="end"/>
      </w:r>
      <w:r w:rsidRPr="004A5E88">
        <w:rPr>
          <w:rFonts w:ascii="Times New Roman" w:hAnsi="Times New Roman" w:cs="Times New Roman"/>
        </w:rPr>
        <w:t>). We ran four parallel MCMC chains of 3000 iterations for each model, with a warmup period of 1000 iterations. We checked that all MCMC chains converged (Rhat &lt; 1.2) and were mixing effectively to ensure we had &gt;1000 effective samples from the posterior distribution.</w:t>
      </w:r>
    </w:p>
    <w:p w14:paraId="5DEE23A0" w14:textId="332EC579" w:rsidR="00DB4A62" w:rsidRPr="004A5E88" w:rsidRDefault="00000000" w:rsidP="006C0255">
      <w:pPr>
        <w:pStyle w:val="BodyText"/>
        <w:spacing w:line="360" w:lineRule="auto"/>
        <w:rPr>
          <w:rFonts w:ascii="Times New Roman" w:hAnsi="Times New Roman" w:cs="Times New Roman"/>
        </w:rPr>
        <w:pPrChange w:id="708" w:author="Author">
          <w:pPr>
            <w:pStyle w:val="BodyText"/>
            <w:spacing w:line="480" w:lineRule="auto"/>
          </w:pPr>
        </w:pPrChange>
      </w:pPr>
      <w:r w:rsidRPr="004A5E88">
        <w:rPr>
          <w:rFonts w:ascii="Times New Roman" w:hAnsi="Times New Roman" w:cs="Times New Roman"/>
        </w:rPr>
        <w:t xml:space="preserve">We modelled the three main recorded behaviours: </w:t>
      </w:r>
      <w:r w:rsidRPr="004A5E88">
        <w:rPr>
          <w:rFonts w:ascii="Times New Roman" w:hAnsi="Times New Roman" w:cs="Times New Roman"/>
          <w:i/>
          <w:iCs/>
        </w:rPr>
        <w:t>Latency</w:t>
      </w:r>
      <w:r w:rsidRPr="004A5E88">
        <w:rPr>
          <w:rFonts w:ascii="Times New Roman" w:hAnsi="Times New Roman" w:cs="Times New Roman"/>
        </w:rPr>
        <w:t xml:space="preserve">, </w:t>
      </w:r>
      <w:r w:rsidRPr="004A5E88">
        <w:rPr>
          <w:rFonts w:ascii="Times New Roman" w:hAnsi="Times New Roman" w:cs="Times New Roman"/>
          <w:i/>
          <w:iCs/>
        </w:rPr>
        <w:t>Choice</w:t>
      </w:r>
      <w:r w:rsidRPr="004A5E88">
        <w:rPr>
          <w:rFonts w:ascii="Times New Roman" w:hAnsi="Times New Roman" w:cs="Times New Roman"/>
        </w:rPr>
        <w:t xml:space="preserve">, and </w:t>
      </w:r>
      <w:r w:rsidRPr="004A5E88">
        <w:rPr>
          <w:rFonts w:ascii="Times New Roman" w:hAnsi="Times New Roman" w:cs="Times New Roman"/>
          <w:i/>
          <w:iCs/>
        </w:rPr>
        <w:t>Interest</w:t>
      </w:r>
      <w:r w:rsidRPr="004A5E88">
        <w:rPr>
          <w:rFonts w:ascii="Times New Roman" w:hAnsi="Times New Roman" w:cs="Times New Roman"/>
        </w:rPr>
        <w:t xml:space="preserve"> as the response variables. We assumed normal distributions for Latency (log-transformed) and Interest [family = gaussian()]. The error structure for Choice was modeled using a Bernoulli distribution with a logit link function [family = Bernoulli(link = ‘logit’)]. We included test (1 VS 4, 1 VS 3, 2 VS 4, 2 VS 3, 3 VS 4), hormone (CORT versus Control), incubation temperature (Cold versus Hot), and the three-way interaction as fixed factors. We also included </w:t>
      </w:r>
      <w:del w:id="709" w:author="Author">
        <w:r w:rsidRPr="004A5E88" w:rsidDel="002427BE">
          <w:rPr>
            <w:rFonts w:ascii="Times New Roman" w:hAnsi="Times New Roman" w:cs="Times New Roman"/>
          </w:rPr>
          <w:delText xml:space="preserve">in our predictors </w:delText>
        </w:r>
      </w:del>
      <w:r w:rsidRPr="004A5E88">
        <w:rPr>
          <w:rFonts w:ascii="Times New Roman" w:hAnsi="Times New Roman" w:cs="Times New Roman"/>
        </w:rPr>
        <w:t>sex, and age</w:t>
      </w:r>
      <w:ins w:id="710" w:author="Author">
        <w:r w:rsidR="002427BE">
          <w:rPr>
            <w:rFonts w:ascii="Times New Roman" w:hAnsi="Times New Roman" w:cs="Times New Roman"/>
          </w:rPr>
          <w:t xml:space="preserve"> as predictors</w:t>
        </w:r>
      </w:ins>
      <w:r w:rsidRPr="004A5E88">
        <w:rPr>
          <w:rFonts w:ascii="Times New Roman" w:hAnsi="Times New Roman" w:cs="Times New Roman"/>
        </w:rPr>
        <w:t>. We did not find any effect of sex or age on Choice or Interest, but we found an effect on Latency (see Results). Regardless, we included both factors in all models. Age was centered to zero in the model, and we averaged the predicted values for males and females.</w:t>
      </w:r>
    </w:p>
    <w:p w14:paraId="13D9930F" w14:textId="77777777" w:rsidR="00DB4A62" w:rsidRPr="004A5E88" w:rsidRDefault="00000000" w:rsidP="006C0255">
      <w:pPr>
        <w:pStyle w:val="BodyText"/>
        <w:spacing w:line="360" w:lineRule="auto"/>
        <w:rPr>
          <w:rFonts w:ascii="Times New Roman" w:hAnsi="Times New Roman" w:cs="Times New Roman"/>
        </w:rPr>
        <w:pPrChange w:id="711" w:author="Author">
          <w:pPr>
            <w:pStyle w:val="BodyText"/>
            <w:spacing w:line="480" w:lineRule="auto"/>
          </w:pPr>
        </w:pPrChange>
      </w:pPr>
      <w:r w:rsidRPr="004A5E88">
        <w:rPr>
          <w:rFonts w:ascii="Times New Roman" w:hAnsi="Times New Roman" w:cs="Times New Roman"/>
        </w:rPr>
        <w:t xml:space="preserve">We included lizard identity and clutch as random factors. </w:t>
      </w:r>
      <w:r w:rsidRPr="004A5E88">
        <w:rPr>
          <w:rFonts w:ascii="Times New Roman" w:hAnsi="Times New Roman" w:cs="Times New Roman"/>
          <w:i/>
          <w:iCs/>
        </w:rPr>
        <w:t>L. guichenoti</w:t>
      </w:r>
      <w:r w:rsidRPr="004A5E88">
        <w:rPr>
          <w:rFonts w:ascii="Times New Roman" w:hAnsi="Times New Roman" w:cs="Times New Roman"/>
        </w:rPr>
        <w:t xml:space="preserve"> lays up to two clutches per year (</w:t>
      </w:r>
      <w:r w:rsidR="00DB4A62" w:rsidRPr="006C0255">
        <w:rPr>
          <w:rFonts w:ascii="Times New Roman" w:hAnsi="Times New Roman" w:cs="Times New Roman"/>
          <w:rPrChange w:id="712" w:author="Author">
            <w:rPr/>
          </w:rPrChange>
        </w:rPr>
        <w:fldChar w:fldCharType="begin"/>
      </w:r>
      <w:r w:rsidR="00DB4A62" w:rsidRPr="006C0255">
        <w:rPr>
          <w:rFonts w:ascii="Times New Roman" w:hAnsi="Times New Roman" w:cs="Times New Roman"/>
          <w:rPrChange w:id="713" w:author="Author">
            <w:rPr/>
          </w:rPrChange>
        </w:rPr>
        <w:instrText>HYPERLINK \l "ref-joss1985reproductive" \h</w:instrText>
      </w:r>
      <w:r w:rsidR="00DB4A62" w:rsidRPr="006C0255">
        <w:rPr>
          <w:rFonts w:ascii="Times New Roman" w:hAnsi="Times New Roman" w:cs="Times New Roman"/>
        </w:rPr>
      </w:r>
      <w:r w:rsidR="00DB4A62" w:rsidRPr="006C0255">
        <w:rPr>
          <w:rFonts w:ascii="Times New Roman" w:hAnsi="Times New Roman" w:cs="Times New Roman"/>
          <w:rPrChange w:id="714" w:author="Author">
            <w:rPr/>
          </w:rPrChange>
        </w:rPr>
        <w:fldChar w:fldCharType="separate"/>
      </w:r>
      <w:r w:rsidR="00DB4A62" w:rsidRPr="004A5E88">
        <w:rPr>
          <w:rStyle w:val="Hyperlink"/>
          <w:rFonts w:ascii="Times New Roman" w:hAnsi="Times New Roman" w:cs="Times New Roman"/>
        </w:rPr>
        <w:t>Joss and Minard 1985</w:t>
      </w:r>
      <w:r w:rsidR="00DB4A62" w:rsidRPr="006C0255">
        <w:rPr>
          <w:rFonts w:ascii="Times New Roman" w:hAnsi="Times New Roman" w:cs="Times New Roman"/>
          <w:rPrChange w:id="715" w:author="Author">
            <w:rPr/>
          </w:rPrChange>
        </w:rPr>
        <w:fldChar w:fldCharType="end"/>
      </w:r>
      <w:r w:rsidRPr="004A5E88">
        <w:rPr>
          <w:rFonts w:ascii="Times New Roman" w:hAnsi="Times New Roman" w:cs="Times New Roman"/>
        </w:rPr>
        <w:t>). Since egg collection was done during half of the breeding season, each clutch likely came from a unique mother</w:t>
      </w:r>
      <w:del w:id="716" w:author="Author">
        <w:r w:rsidRPr="004A5E88" w:rsidDel="007D0F1B">
          <w:rPr>
            <w:rFonts w:ascii="Times New Roman" w:hAnsi="Times New Roman" w:cs="Times New Roman"/>
          </w:rPr>
          <w:delText>, and</w:delText>
        </w:r>
      </w:del>
      <w:r w:rsidRPr="004A5E88">
        <w:rPr>
          <w:rFonts w:ascii="Times New Roman" w:hAnsi="Times New Roman" w:cs="Times New Roman"/>
        </w:rPr>
        <w:t xml:space="preserve"> so</w:t>
      </w:r>
      <w:del w:id="717" w:author="Author">
        <w:r w:rsidRPr="004A5E88" w:rsidDel="007D0F1B">
          <w:rPr>
            <w:rFonts w:ascii="Times New Roman" w:hAnsi="Times New Roman" w:cs="Times New Roman"/>
          </w:rPr>
          <w:delText>,</w:delText>
        </w:r>
      </w:del>
      <w:r w:rsidRPr="004A5E88">
        <w:rPr>
          <w:rFonts w:ascii="Times New Roman" w:hAnsi="Times New Roman" w:cs="Times New Roman"/>
        </w:rPr>
        <w:t xml:space="preserve"> clutch identity captures potential maternal effects.</w:t>
      </w:r>
    </w:p>
    <w:p w14:paraId="1CEB6970" w14:textId="00148885" w:rsidR="00DB4A62" w:rsidRPr="004A5E88" w:rsidRDefault="00000000" w:rsidP="006C0255">
      <w:pPr>
        <w:pStyle w:val="BodyText"/>
        <w:spacing w:line="360" w:lineRule="auto"/>
        <w:rPr>
          <w:rFonts w:ascii="Times New Roman" w:hAnsi="Times New Roman" w:cs="Times New Roman"/>
        </w:rPr>
        <w:pPrChange w:id="718" w:author="Author">
          <w:pPr>
            <w:pStyle w:val="BodyText"/>
            <w:spacing w:line="480" w:lineRule="auto"/>
          </w:pPr>
        </w:pPrChange>
      </w:pPr>
      <w:r w:rsidRPr="004A5E88">
        <w:rPr>
          <w:rFonts w:ascii="Times New Roman" w:hAnsi="Times New Roman" w:cs="Times New Roman"/>
        </w:rPr>
        <w:t xml:space="preserve">We used the posterior distributions of parameters from these models to test for </w:t>
      </w:r>
      <w:del w:id="719" w:author="Author">
        <w:r w:rsidRPr="004A5E88" w:rsidDel="007D0F1B">
          <w:rPr>
            <w:rFonts w:ascii="Times New Roman" w:hAnsi="Times New Roman" w:cs="Times New Roman"/>
          </w:rPr>
          <w:delText xml:space="preserve">between </w:delText>
        </w:r>
      </w:del>
      <w:r w:rsidRPr="004A5E88">
        <w:rPr>
          <w:rFonts w:ascii="Times New Roman" w:hAnsi="Times New Roman" w:cs="Times New Roman"/>
        </w:rPr>
        <w:t>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 (</w:t>
      </w:r>
      <w:r w:rsidR="00DB4A62" w:rsidRPr="006C0255">
        <w:rPr>
          <w:rFonts w:ascii="Times New Roman" w:hAnsi="Times New Roman" w:cs="Times New Roman"/>
          <w:rPrChange w:id="720" w:author="Author">
            <w:rPr/>
          </w:rPrChange>
        </w:rPr>
        <w:fldChar w:fldCharType="begin"/>
      </w:r>
      <w:r w:rsidR="00DB4A62" w:rsidRPr="006C0255">
        <w:rPr>
          <w:rFonts w:ascii="Times New Roman" w:hAnsi="Times New Roman" w:cs="Times New Roman"/>
          <w:rPrChange w:id="721" w:author="Author">
            <w:rPr/>
          </w:rPrChange>
        </w:rPr>
        <w:instrText>HYPERLINK \l "ref-bayestestR" \h</w:instrText>
      </w:r>
      <w:r w:rsidR="00DB4A62" w:rsidRPr="006C0255">
        <w:rPr>
          <w:rFonts w:ascii="Times New Roman" w:hAnsi="Times New Roman" w:cs="Times New Roman"/>
        </w:rPr>
      </w:r>
      <w:r w:rsidR="00DB4A62" w:rsidRPr="006C0255">
        <w:rPr>
          <w:rFonts w:ascii="Times New Roman" w:hAnsi="Times New Roman" w:cs="Times New Roman"/>
          <w:rPrChange w:id="722" w:author="Author">
            <w:rPr/>
          </w:rPrChange>
        </w:rPr>
        <w:fldChar w:fldCharType="separate"/>
      </w:r>
      <w:r w:rsidR="00DB4A62" w:rsidRPr="004A5E88">
        <w:rPr>
          <w:rStyle w:val="Hyperlink"/>
          <w:rFonts w:ascii="Times New Roman" w:hAnsi="Times New Roman" w:cs="Times New Roman"/>
        </w:rPr>
        <w:t>Makowski et al. 2019</w:t>
      </w:r>
      <w:r w:rsidR="00DB4A62" w:rsidRPr="006C0255">
        <w:rPr>
          <w:rFonts w:ascii="Times New Roman" w:hAnsi="Times New Roman" w:cs="Times New Roman"/>
          <w:rPrChange w:id="723" w:author="Author">
            <w:rPr/>
          </w:rPrChange>
        </w:rPr>
        <w:fldChar w:fldCharType="end"/>
      </w:r>
      <w:r w:rsidRPr="004A5E88">
        <w:rPr>
          <w:rFonts w:ascii="Times New Roman" w:hAnsi="Times New Roman" w:cs="Times New Roman"/>
        </w:rPr>
        <w:t>) to test if the contrasts between treatments for all the variables</w:t>
      </w:r>
      <w:del w:id="724" w:author="Author">
        <w:r w:rsidRPr="004A5E88" w:rsidDel="007D0F1B">
          <w:rPr>
            <w:rFonts w:ascii="Times New Roman" w:hAnsi="Times New Roman" w:cs="Times New Roman"/>
          </w:rPr>
          <w:delText>,</w:delText>
        </w:r>
      </w:del>
      <w:r w:rsidRPr="004A5E88">
        <w:rPr>
          <w:rFonts w:ascii="Times New Roman" w:hAnsi="Times New Roman" w:cs="Times New Roman"/>
        </w:rPr>
        <w:t xml:space="preserve"> or the </w:t>
      </w:r>
      <w:r w:rsidRPr="004A5E88">
        <w:rPr>
          <w:rFonts w:ascii="Times New Roman" w:hAnsi="Times New Roman" w:cs="Times New Roman"/>
          <w:i/>
          <w:iCs/>
        </w:rPr>
        <w:t>Interest</w:t>
      </w:r>
      <w:r w:rsidRPr="004A5E88">
        <w:rPr>
          <w:rFonts w:ascii="Times New Roman" w:hAnsi="Times New Roman" w:cs="Times New Roman"/>
        </w:rPr>
        <w:t xml:space="preserve"> per each test </w:t>
      </w:r>
      <w:del w:id="725" w:author="Author">
        <w:r w:rsidRPr="004A5E88" w:rsidDel="007D0F1B">
          <w:rPr>
            <w:rFonts w:ascii="Times New Roman" w:hAnsi="Times New Roman" w:cs="Times New Roman"/>
          </w:rPr>
          <w:delText xml:space="preserve">was </w:delText>
        </w:r>
      </w:del>
      <w:ins w:id="726" w:author="Author">
        <w:r w:rsidR="007D0F1B">
          <w:rPr>
            <w:rFonts w:ascii="Times New Roman" w:hAnsi="Times New Roman" w:cs="Times New Roman"/>
          </w:rPr>
          <w:t>were</w:t>
        </w:r>
        <w:r w:rsidR="007D0F1B" w:rsidRPr="004A5E88">
          <w:rPr>
            <w:rFonts w:ascii="Times New Roman" w:hAnsi="Times New Roman" w:cs="Times New Roman"/>
          </w:rPr>
          <w:t xml:space="preserve"> </w:t>
        </w:r>
      </w:ins>
      <w:r w:rsidRPr="004A5E88">
        <w:rPr>
          <w:rFonts w:ascii="Times New Roman" w:hAnsi="Times New Roman" w:cs="Times New Roman"/>
        </w:rPr>
        <w:t>different f</w:t>
      </w:r>
      <w:del w:id="727" w:author="Author">
        <w:r w:rsidRPr="004A5E88" w:rsidDel="007D0F1B">
          <w:rPr>
            <w:rFonts w:ascii="Times New Roman" w:hAnsi="Times New Roman" w:cs="Times New Roman"/>
          </w:rPr>
          <w:delText>o</w:delText>
        </w:r>
      </w:del>
      <w:r w:rsidRPr="004A5E88">
        <w:rPr>
          <w:rFonts w:ascii="Times New Roman" w:hAnsi="Times New Roman" w:cs="Times New Roman"/>
        </w:rPr>
        <w:t>r</w:t>
      </w:r>
      <w:ins w:id="728" w:author="Author">
        <w:r w:rsidR="007D0F1B">
          <w:rPr>
            <w:rFonts w:ascii="Times New Roman" w:hAnsi="Times New Roman" w:cs="Times New Roman"/>
          </w:rPr>
          <w:t>o</w:t>
        </w:r>
      </w:ins>
      <w:r w:rsidRPr="004A5E88">
        <w:rPr>
          <w:rFonts w:ascii="Times New Roman" w:hAnsi="Times New Roman" w:cs="Times New Roman"/>
        </w:rPr>
        <w:t xml:space="preserve">m zero. Given Choice was Bernoulli, we modified our null hypotheses to test if </w:t>
      </w:r>
      <w:ins w:id="729" w:author="Author">
        <w:r w:rsidR="007D0F1B">
          <w:rPr>
            <w:rFonts w:ascii="Times New Roman" w:hAnsi="Times New Roman" w:cs="Times New Roman"/>
          </w:rPr>
          <w:t xml:space="preserve">it </w:t>
        </w:r>
      </w:ins>
      <w:r w:rsidRPr="004A5E88">
        <w:rPr>
          <w:rFonts w:ascii="Times New Roman" w:hAnsi="Times New Roman" w:cs="Times New Roman"/>
        </w:rPr>
        <w:t>differed from a probability of 0.5 as there were only two possible choices and if animals were choosing randomly we would predict each choice would have a 50% probability.</w:t>
      </w:r>
    </w:p>
    <w:p w14:paraId="0E38B001" w14:textId="77777777" w:rsidR="00DB4A62" w:rsidRPr="004A5E88" w:rsidRDefault="00000000" w:rsidP="006C0255">
      <w:pPr>
        <w:pStyle w:val="Heading4"/>
        <w:spacing w:line="360" w:lineRule="auto"/>
        <w:rPr>
          <w:rFonts w:ascii="Times New Roman" w:hAnsi="Times New Roman" w:cs="Times New Roman"/>
        </w:rPr>
        <w:pPrChange w:id="730" w:author="Author">
          <w:pPr>
            <w:pStyle w:val="Heading4"/>
            <w:spacing w:line="480" w:lineRule="auto"/>
          </w:pPr>
        </w:pPrChange>
      </w:pPr>
      <w:bookmarkStart w:id="731" w:name="ethical-note"/>
      <w:bookmarkEnd w:id="698"/>
      <w:r w:rsidRPr="004A5E88">
        <w:rPr>
          <w:rFonts w:ascii="Times New Roman" w:hAnsi="Times New Roman" w:cs="Times New Roman"/>
        </w:rPr>
        <w:t>Ethical note</w:t>
      </w:r>
    </w:p>
    <w:p w14:paraId="2FC4C053" w14:textId="182817BC" w:rsidR="00DB4A62" w:rsidRPr="004A5E88" w:rsidRDefault="00000000" w:rsidP="006C0255">
      <w:pPr>
        <w:pStyle w:val="FirstParagraph"/>
        <w:spacing w:line="360" w:lineRule="auto"/>
        <w:rPr>
          <w:rFonts w:ascii="Times New Roman" w:hAnsi="Times New Roman" w:cs="Times New Roman"/>
        </w:rPr>
        <w:pPrChange w:id="732" w:author="Author">
          <w:pPr>
            <w:pStyle w:val="FirstParagraph"/>
            <w:spacing w:line="480" w:lineRule="auto"/>
          </w:pPr>
        </w:pPrChange>
      </w:pPr>
      <w:r w:rsidRPr="004A5E88">
        <w:rPr>
          <w:rFonts w:ascii="Times New Roman" w:hAnsi="Times New Roman" w:cs="Times New Roman"/>
        </w:rPr>
        <w:t>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w:t>
      </w:r>
      <w:ins w:id="733" w:author="Author">
        <w:r w:rsidR="005062A3">
          <w:rPr>
            <w:rFonts w:ascii="Times New Roman" w:hAnsi="Times New Roman" w:cs="Times New Roman"/>
          </w:rPr>
          <w:t>s</w:t>
        </w:r>
      </w:ins>
      <w:del w:id="734" w:author="Author">
        <w:r w:rsidRPr="004A5E88" w:rsidDel="005062A3">
          <w:rPr>
            <w:rFonts w:ascii="Times New Roman" w:hAnsi="Times New Roman" w:cs="Times New Roman"/>
          </w:rPr>
          <w:delText>z</w:delText>
        </w:r>
      </w:del>
      <w:r w:rsidRPr="004A5E88">
        <w:rPr>
          <w:rFonts w:ascii="Times New Roman" w:hAnsi="Times New Roman" w:cs="Times New Roman"/>
        </w:rPr>
        <w:t>ed following standard humane procedures once they reach the humane endpoint.</w:t>
      </w:r>
    </w:p>
    <w:p w14:paraId="2A12FF34" w14:textId="77777777" w:rsidR="00DB4A62" w:rsidRPr="006C0255" w:rsidRDefault="00000000" w:rsidP="006C0255">
      <w:pPr>
        <w:pStyle w:val="Heading2"/>
        <w:spacing w:line="360" w:lineRule="auto"/>
        <w:rPr>
          <w:rFonts w:ascii="Times New Roman" w:hAnsi="Times New Roman" w:cs="Times New Roman"/>
          <w:sz w:val="24"/>
          <w:szCs w:val="24"/>
          <w:rPrChange w:id="735" w:author="Author">
            <w:rPr>
              <w:rFonts w:ascii="Times New Roman" w:hAnsi="Times New Roman" w:cs="Times New Roman"/>
            </w:rPr>
          </w:rPrChange>
        </w:rPr>
        <w:pPrChange w:id="736" w:author="Author">
          <w:pPr>
            <w:pStyle w:val="Heading2"/>
            <w:spacing w:line="480" w:lineRule="auto"/>
          </w:pPr>
        </w:pPrChange>
      </w:pPr>
      <w:bookmarkStart w:id="737" w:name="results"/>
      <w:bookmarkEnd w:id="595"/>
      <w:bookmarkEnd w:id="731"/>
      <w:r w:rsidRPr="006C0255">
        <w:rPr>
          <w:rFonts w:ascii="Times New Roman" w:hAnsi="Times New Roman" w:cs="Times New Roman"/>
          <w:sz w:val="24"/>
          <w:szCs w:val="24"/>
          <w:rPrChange w:id="738" w:author="Author">
            <w:rPr>
              <w:rFonts w:ascii="Times New Roman" w:hAnsi="Times New Roman" w:cs="Times New Roman"/>
            </w:rPr>
          </w:rPrChange>
        </w:rPr>
        <w:t>Results</w:t>
      </w:r>
    </w:p>
    <w:p w14:paraId="35D53992" w14:textId="77777777" w:rsidR="00DB4A62" w:rsidRPr="004A5E88" w:rsidRDefault="00000000" w:rsidP="006C0255">
      <w:pPr>
        <w:pStyle w:val="FirstParagraph"/>
        <w:spacing w:line="360" w:lineRule="auto"/>
        <w:rPr>
          <w:rFonts w:ascii="Times New Roman" w:hAnsi="Times New Roman" w:cs="Times New Roman"/>
        </w:rPr>
        <w:pPrChange w:id="739" w:author="Author">
          <w:pPr>
            <w:pStyle w:val="FirstParagraph"/>
            <w:spacing w:line="480" w:lineRule="auto"/>
          </w:pPr>
        </w:pPrChange>
      </w:pPr>
      <w:r w:rsidRPr="004A5E88">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4A5E88">
        <w:rPr>
          <w:rFonts w:ascii="Times New Roman" w:hAnsi="Times New Roman" w:cs="Times New Roman"/>
          <w:i/>
          <w:iCs/>
        </w:rPr>
        <w:t>Supplementary Material</w:t>
      </w:r>
      <w:r w:rsidRPr="004A5E88">
        <w:rPr>
          <w:rFonts w:ascii="Times New Roman" w:hAnsi="Times New Roman" w:cs="Times New Roman"/>
        </w:rPr>
        <w:t xml:space="preserve">). However, we did not see any effect of age or sex on </w:t>
      </w:r>
      <w:r w:rsidRPr="004A5E88">
        <w:rPr>
          <w:rFonts w:ascii="Times New Roman" w:hAnsi="Times New Roman" w:cs="Times New Roman"/>
          <w:i/>
          <w:iCs/>
        </w:rPr>
        <w:t>Choice</w:t>
      </w:r>
      <w:r w:rsidRPr="004A5E88">
        <w:rPr>
          <w:rFonts w:ascii="Times New Roman" w:hAnsi="Times New Roman" w:cs="Times New Roman"/>
        </w:rPr>
        <w:t xml:space="preserve"> or </w:t>
      </w:r>
      <w:r w:rsidRPr="004A5E88">
        <w:rPr>
          <w:rFonts w:ascii="Times New Roman" w:hAnsi="Times New Roman" w:cs="Times New Roman"/>
          <w:i/>
          <w:iCs/>
        </w:rPr>
        <w:t>Interest</w:t>
      </w:r>
      <w:r w:rsidRPr="004A5E88">
        <w:rPr>
          <w:rFonts w:ascii="Times New Roman" w:hAnsi="Times New Roman" w:cs="Times New Roman"/>
        </w:rPr>
        <w:t xml:space="preserve"> (see </w:t>
      </w:r>
      <w:r w:rsidRPr="004A5E88">
        <w:rPr>
          <w:rFonts w:ascii="Times New Roman" w:hAnsi="Times New Roman" w:cs="Times New Roman"/>
          <w:i/>
          <w:iCs/>
        </w:rPr>
        <w:t>Supplementary Material</w:t>
      </w:r>
      <w:r w:rsidRPr="004A5E88">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4A5E88" w14:paraId="772B83ED" w14:textId="77777777">
        <w:tc>
          <w:tcPr>
            <w:tcW w:w="0" w:type="auto"/>
          </w:tcPr>
          <w:p w14:paraId="500E5B0C" w14:textId="77777777" w:rsidR="00DB4A62" w:rsidRPr="004A5E88" w:rsidRDefault="00000000" w:rsidP="006C0255">
            <w:pPr>
              <w:spacing w:line="360" w:lineRule="auto"/>
              <w:jc w:val="center"/>
              <w:rPr>
                <w:rFonts w:ascii="Times New Roman" w:hAnsi="Times New Roman" w:cs="Times New Roman"/>
              </w:rPr>
              <w:pPrChange w:id="740" w:author="Author">
                <w:pPr>
                  <w:spacing w:line="480" w:lineRule="auto"/>
                  <w:jc w:val="center"/>
                </w:pPr>
              </w:pPrChange>
            </w:pPr>
            <w:bookmarkStart w:id="741" w:name="fig-results"/>
            <w:r w:rsidRPr="004A5E88">
              <w:rPr>
                <w:rFonts w:ascii="Times New Roman" w:hAnsi="Times New Roman" w:cs="Times New Roman"/>
                <w:noProof/>
              </w:rPr>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65AD00FB" w:rsidR="00DB4A62" w:rsidRPr="004A5E88" w:rsidRDefault="00000000" w:rsidP="006C0255">
            <w:pPr>
              <w:pStyle w:val="ImageCaption"/>
              <w:spacing w:before="200" w:line="360" w:lineRule="auto"/>
              <w:rPr>
                <w:rFonts w:ascii="Times New Roman" w:hAnsi="Times New Roman" w:cs="Times New Roman"/>
                <w:i w:val="0"/>
                <w:iCs/>
              </w:rPr>
              <w:pPrChange w:id="742" w:author="Author">
                <w:pPr>
                  <w:pStyle w:val="ImageCaption"/>
                  <w:spacing w:before="200" w:line="480" w:lineRule="auto"/>
                </w:pPr>
              </w:pPrChange>
            </w:pPr>
            <w:r w:rsidRPr="004A5E88">
              <w:rPr>
                <w:rFonts w:ascii="Times New Roman" w:hAnsi="Times New Roman" w:cs="Times New Roman"/>
                <w:i w:val="0"/>
                <w:iCs/>
              </w:rPr>
              <w:t>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w:t>
            </w:r>
            <w:ins w:id="743" w:author="Author">
              <w:r w:rsidR="005F14C1" w:rsidRPr="004A5E88">
                <w:rPr>
                  <w:rFonts w:ascii="Times New Roman" w:hAnsi="Times New Roman" w:cs="Times New Roman"/>
                  <w:i w:val="0"/>
                  <w:iCs/>
                </w:rPr>
                <w:t>h</w:t>
              </w:r>
            </w:ins>
            <w:r w:rsidRPr="004A5E88">
              <w:rPr>
                <w:rFonts w:ascii="Times New Roman" w:hAnsi="Times New Roman" w:cs="Times New Roman"/>
                <w:i w:val="0"/>
                <w:iCs/>
              </w:rPr>
              <w:t>est Density Intervals (95% HPDI) of the estimates, respectively. Vertical dashed lines in Choice and Interest graphs values 0.5 and 0, respectively. Asterisks indicate values significantly different from 0.</w:t>
            </w:r>
          </w:p>
        </w:tc>
        <w:bookmarkEnd w:id="741"/>
      </w:tr>
    </w:tbl>
    <w:p w14:paraId="5B711AA0" w14:textId="77777777" w:rsidR="00DB4A62" w:rsidRPr="004A5E88" w:rsidRDefault="00000000" w:rsidP="006C0255">
      <w:pPr>
        <w:pStyle w:val="BodyText"/>
        <w:spacing w:line="360" w:lineRule="auto"/>
        <w:rPr>
          <w:rFonts w:ascii="Times New Roman" w:hAnsi="Times New Roman" w:cs="Times New Roman"/>
        </w:rPr>
        <w:pPrChange w:id="744" w:author="Author">
          <w:pPr>
            <w:pStyle w:val="BodyText"/>
            <w:spacing w:line="480" w:lineRule="auto"/>
          </w:pPr>
        </w:pPrChange>
      </w:pPr>
      <w:r w:rsidRPr="004A5E88">
        <w:rPr>
          <w:rFonts w:ascii="Times New Roman" w:hAnsi="Times New Roman" w:cs="Times New Roman"/>
        </w:rPr>
        <w:t xml:space="preserve">Neither temperature, CORT, or their interaction affected performance in any of the tests, nor were there any clear patterns suggestive of an effect of the developmental environment on numerical discrimination (see Table 1 and </w:t>
      </w:r>
      <w:r w:rsidR="00DB4A62" w:rsidRPr="006C0255">
        <w:rPr>
          <w:rFonts w:ascii="Times New Roman" w:hAnsi="Times New Roman" w:cs="Times New Roman"/>
          <w:rPrChange w:id="745" w:author="Author">
            <w:rPr/>
          </w:rPrChange>
        </w:rPr>
        <w:fldChar w:fldCharType="begin"/>
      </w:r>
      <w:r w:rsidR="00DB4A62" w:rsidRPr="006C0255">
        <w:rPr>
          <w:rFonts w:ascii="Times New Roman" w:hAnsi="Times New Roman" w:cs="Times New Roman"/>
          <w:rPrChange w:id="746" w:author="Author">
            <w:rPr/>
          </w:rPrChange>
        </w:rPr>
        <w:instrText>HYPERLINK \l "fig-results" \h</w:instrText>
      </w:r>
      <w:r w:rsidR="00DB4A62" w:rsidRPr="006C0255">
        <w:rPr>
          <w:rFonts w:ascii="Times New Roman" w:hAnsi="Times New Roman" w:cs="Times New Roman"/>
        </w:rPr>
      </w:r>
      <w:r w:rsidR="00DB4A62" w:rsidRPr="006C0255">
        <w:rPr>
          <w:rFonts w:ascii="Times New Roman" w:hAnsi="Times New Roman" w:cs="Times New Roman"/>
          <w:rPrChange w:id="747" w:author="Author">
            <w:rPr/>
          </w:rPrChange>
        </w:rPr>
        <w:fldChar w:fldCharType="separate"/>
      </w:r>
      <w:r w:rsidR="00DB4A62" w:rsidRPr="004A5E88">
        <w:rPr>
          <w:rStyle w:val="Hyperlink"/>
          <w:rFonts w:ascii="Times New Roman" w:hAnsi="Times New Roman" w:cs="Times New Roman"/>
        </w:rPr>
        <w:t>Fig. 2</w:t>
      </w:r>
      <w:r w:rsidR="00DB4A62" w:rsidRPr="006C0255">
        <w:rPr>
          <w:rFonts w:ascii="Times New Roman" w:hAnsi="Times New Roman" w:cs="Times New Roman"/>
          <w:rPrChange w:id="748" w:author="Author">
            <w:rPr/>
          </w:rPrChange>
        </w:rPr>
        <w:fldChar w:fldCharType="end"/>
      </w:r>
      <w:r w:rsidRPr="004A5E88">
        <w:rPr>
          <w:rFonts w:ascii="Times New Roman" w:hAnsi="Times New Roman" w:cs="Times New Roman"/>
        </w:rPr>
        <w:t>). Except for Hot-CORT lizards in 1 VS 3 tests or Cold-Control lizards in 2 VS 3 tests, the predicted probability of choosing the larger number of crickets first was not different from 0.5 (</w:t>
      </w:r>
      <w:r w:rsidR="00DB4A62" w:rsidRPr="006C0255">
        <w:rPr>
          <w:rFonts w:ascii="Times New Roman" w:hAnsi="Times New Roman" w:cs="Times New Roman"/>
          <w:rPrChange w:id="749" w:author="Author">
            <w:rPr/>
          </w:rPrChange>
        </w:rPr>
        <w:fldChar w:fldCharType="begin"/>
      </w:r>
      <w:r w:rsidR="00DB4A62" w:rsidRPr="006C0255">
        <w:rPr>
          <w:rFonts w:ascii="Times New Roman" w:hAnsi="Times New Roman" w:cs="Times New Roman"/>
          <w:rPrChange w:id="750" w:author="Author">
            <w:rPr/>
          </w:rPrChange>
        </w:rPr>
        <w:instrText>HYPERLINK \l "fig-results" \h</w:instrText>
      </w:r>
      <w:r w:rsidR="00DB4A62" w:rsidRPr="006C0255">
        <w:rPr>
          <w:rFonts w:ascii="Times New Roman" w:hAnsi="Times New Roman" w:cs="Times New Roman"/>
        </w:rPr>
      </w:r>
      <w:r w:rsidR="00DB4A62" w:rsidRPr="006C0255">
        <w:rPr>
          <w:rFonts w:ascii="Times New Roman" w:hAnsi="Times New Roman" w:cs="Times New Roman"/>
          <w:rPrChange w:id="751" w:author="Author">
            <w:rPr/>
          </w:rPrChange>
        </w:rPr>
        <w:fldChar w:fldCharType="separate"/>
      </w:r>
      <w:r w:rsidR="00DB4A62" w:rsidRPr="004A5E88">
        <w:rPr>
          <w:rStyle w:val="Hyperlink"/>
          <w:rFonts w:ascii="Times New Roman" w:hAnsi="Times New Roman" w:cs="Times New Roman"/>
        </w:rPr>
        <w:t>Fig. 2</w:t>
      </w:r>
      <w:r w:rsidR="00DB4A62" w:rsidRPr="006C0255">
        <w:rPr>
          <w:rFonts w:ascii="Times New Roman" w:hAnsi="Times New Roman" w:cs="Times New Roman"/>
          <w:rPrChange w:id="752" w:author="Author">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 Similarly, interest in the larger number of crickets (</w:t>
      </w:r>
      <w:r w:rsidRPr="004A5E88">
        <w:rPr>
          <w:rFonts w:ascii="Times New Roman" w:hAnsi="Times New Roman" w:cs="Times New Roman"/>
          <w:i/>
          <w:iCs/>
        </w:rPr>
        <w:t>Interest</w:t>
      </w:r>
      <w:r w:rsidRPr="004A5E88">
        <w:rPr>
          <w:rFonts w:ascii="Times New Roman" w:hAnsi="Times New Roman" w:cs="Times New Roman"/>
        </w:rPr>
        <w:t>) was not different from 0 in any of the tests (</w:t>
      </w:r>
      <w:r w:rsidR="00DB4A62" w:rsidRPr="006C0255">
        <w:rPr>
          <w:rFonts w:ascii="Times New Roman" w:hAnsi="Times New Roman" w:cs="Times New Roman"/>
          <w:rPrChange w:id="753" w:author="Author">
            <w:rPr/>
          </w:rPrChange>
        </w:rPr>
        <w:fldChar w:fldCharType="begin"/>
      </w:r>
      <w:r w:rsidR="00DB4A62" w:rsidRPr="006C0255">
        <w:rPr>
          <w:rFonts w:ascii="Times New Roman" w:hAnsi="Times New Roman" w:cs="Times New Roman"/>
          <w:rPrChange w:id="754" w:author="Author">
            <w:rPr/>
          </w:rPrChange>
        </w:rPr>
        <w:instrText>HYPERLINK \l "fig-results" \h</w:instrText>
      </w:r>
      <w:r w:rsidR="00DB4A62" w:rsidRPr="006C0255">
        <w:rPr>
          <w:rFonts w:ascii="Times New Roman" w:hAnsi="Times New Roman" w:cs="Times New Roman"/>
        </w:rPr>
      </w:r>
      <w:r w:rsidR="00DB4A62" w:rsidRPr="006C0255">
        <w:rPr>
          <w:rFonts w:ascii="Times New Roman" w:hAnsi="Times New Roman" w:cs="Times New Roman"/>
          <w:rPrChange w:id="755" w:author="Author">
            <w:rPr/>
          </w:rPrChange>
        </w:rPr>
        <w:fldChar w:fldCharType="separate"/>
      </w:r>
      <w:r w:rsidR="00DB4A62" w:rsidRPr="004A5E88">
        <w:rPr>
          <w:rStyle w:val="Hyperlink"/>
          <w:rFonts w:ascii="Times New Roman" w:hAnsi="Times New Roman" w:cs="Times New Roman"/>
        </w:rPr>
        <w:t>Fig. 2</w:t>
      </w:r>
      <w:r w:rsidR="00DB4A62" w:rsidRPr="006C0255">
        <w:rPr>
          <w:rFonts w:ascii="Times New Roman" w:hAnsi="Times New Roman" w:cs="Times New Roman"/>
          <w:rPrChange w:id="756" w:author="Author">
            <w:rPr/>
          </w:rPrChange>
        </w:rPr>
        <w:fldChar w:fldCharType="end"/>
      </w:r>
      <w:r w:rsidRPr="004A5E88">
        <w:rPr>
          <w:rFonts w:ascii="Times New Roman" w:hAnsi="Times New Roman" w:cs="Times New Roman"/>
        </w:rPr>
        <w:t xml:space="preserve">; but also see Table S1 and Table S2 in </w:t>
      </w:r>
      <w:r w:rsidRPr="004A5E88">
        <w:rPr>
          <w:rFonts w:ascii="Times New Roman" w:hAnsi="Times New Roman" w:cs="Times New Roman"/>
          <w:i/>
          <w:iCs/>
        </w:rPr>
        <w:t>Supplementary Material</w:t>
      </w:r>
      <w:r w:rsidRPr="004A5E88">
        <w:rPr>
          <w:rFonts w:ascii="Times New Roman" w:hAnsi="Times New Roman" w:cs="Times New Roman"/>
        </w:rPr>
        <w:t>).</w:t>
      </w:r>
    </w:p>
    <w:p w14:paraId="1D174BD0" w14:textId="291CEA1B" w:rsidR="00DB4A62" w:rsidRPr="004A5E88" w:rsidRDefault="00000000" w:rsidP="006C0255">
      <w:pPr>
        <w:pStyle w:val="BodyText"/>
        <w:spacing w:line="360" w:lineRule="auto"/>
        <w:rPr>
          <w:rFonts w:ascii="Times New Roman" w:hAnsi="Times New Roman" w:cs="Times New Roman"/>
        </w:rPr>
        <w:pPrChange w:id="757" w:author="Author">
          <w:pPr>
            <w:pStyle w:val="BodyText"/>
            <w:spacing w:line="480" w:lineRule="auto"/>
          </w:pPr>
        </w:pPrChange>
      </w:pPr>
      <w:r w:rsidRPr="004A5E88">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w:t>
      </w:r>
      <w:ins w:id="758" w:author="Author">
        <w:r w:rsidR="005F14C1" w:rsidRPr="004A5E88">
          <w:rPr>
            <w:rFonts w:ascii="Times New Roman" w:hAnsi="Times New Roman" w:cs="Times New Roman"/>
            <w:i/>
            <w:iCs/>
          </w:rPr>
          <w:t>h</w:t>
        </w:r>
      </w:ins>
      <w:r w:rsidRPr="004A5E88">
        <w:rPr>
          <w:rFonts w:ascii="Times New Roman" w:hAnsi="Times New Roman" w:cs="Times New Roman"/>
          <w:i/>
          <w:iCs/>
        </w:rPr>
        <w:t>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759"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[-1.39 ,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[-1.14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[-0.97 ,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[-1.08 ,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[-1.17 ,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[-1.45 ,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[-1.23 ,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[-1.36 ,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[-1.33 ,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[-0.94 ,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[-1.94 ,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[-1.75 ,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[-1.7 ,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[-1.57 ,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[-1.2 ,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[-0.45 ,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[-0.43 ,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[-0.33 ,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[-0.36 ,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[-0.25 ,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[-0.34 ,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[-0.29 ,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[-0.35 ,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[-0.66 ,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[-0.2 ,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[-0.79 ,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[-0.87 ,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[-0.4 ,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[-0.72 ,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[-0.6 ,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[-59.55 ,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[-83.67 ,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[-59.81 ,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[-78.71 ,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[-19.82 ,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[-68.87 ,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[-50.44 ,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[-68.08 ,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[-102.22 ,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[-55.15 ,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[-56.91 ,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[-133.25 ,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[-41.72 ,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[-145.33 ,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[-100.36 , 55.25]</w:t>
            </w:r>
          </w:p>
        </w:tc>
      </w:tr>
    </w:tbl>
    <w:p w14:paraId="61E737E3" w14:textId="5A256CE5" w:rsidR="00DB4A62" w:rsidRPr="004A5E88" w:rsidRDefault="00DB4A62" w:rsidP="006C0255">
      <w:pPr>
        <w:pStyle w:val="BodyText"/>
        <w:spacing w:line="360" w:lineRule="auto"/>
        <w:rPr>
          <w:rFonts w:ascii="Times New Roman" w:hAnsi="Times New Roman" w:cs="Times New Roman"/>
        </w:rPr>
        <w:pPrChange w:id="760" w:author="Author">
          <w:pPr>
            <w:pStyle w:val="BodyText"/>
            <w:spacing w:line="480" w:lineRule="auto"/>
          </w:pPr>
        </w:pPrChange>
      </w:pPr>
    </w:p>
    <w:p w14:paraId="7E57FB3E" w14:textId="77777777" w:rsidR="00DB4A62" w:rsidRPr="006C0255" w:rsidRDefault="00000000" w:rsidP="006C0255">
      <w:pPr>
        <w:pStyle w:val="Heading2"/>
        <w:spacing w:line="360" w:lineRule="auto"/>
        <w:rPr>
          <w:rFonts w:ascii="Times New Roman" w:hAnsi="Times New Roman" w:cs="Times New Roman"/>
          <w:sz w:val="24"/>
          <w:szCs w:val="24"/>
          <w:rPrChange w:id="761" w:author="Author">
            <w:rPr>
              <w:rFonts w:ascii="Times New Roman" w:hAnsi="Times New Roman" w:cs="Times New Roman"/>
            </w:rPr>
          </w:rPrChange>
        </w:rPr>
        <w:pPrChange w:id="762" w:author="Author">
          <w:pPr>
            <w:pStyle w:val="Heading2"/>
            <w:spacing w:line="480" w:lineRule="auto"/>
          </w:pPr>
        </w:pPrChange>
      </w:pPr>
      <w:bookmarkStart w:id="763" w:name="discussion"/>
      <w:bookmarkEnd w:id="737"/>
      <w:bookmarkEnd w:id="759"/>
      <w:r w:rsidRPr="006C0255">
        <w:rPr>
          <w:rFonts w:ascii="Times New Roman" w:hAnsi="Times New Roman" w:cs="Times New Roman"/>
          <w:sz w:val="24"/>
          <w:szCs w:val="24"/>
          <w:rPrChange w:id="764" w:author="Author">
            <w:rPr>
              <w:rFonts w:ascii="Times New Roman" w:hAnsi="Times New Roman" w:cs="Times New Roman"/>
            </w:rPr>
          </w:rPrChange>
        </w:rPr>
        <w:t>Discussion</w:t>
      </w:r>
    </w:p>
    <w:p w14:paraId="104E7C6D" w14:textId="4CAA9547" w:rsidR="00DB4A62" w:rsidRPr="004A5E88" w:rsidRDefault="00000000" w:rsidP="006C0255">
      <w:pPr>
        <w:pStyle w:val="FirstParagraph"/>
        <w:spacing w:line="360" w:lineRule="auto"/>
        <w:rPr>
          <w:rFonts w:ascii="Times New Roman" w:hAnsi="Times New Roman" w:cs="Times New Roman"/>
        </w:rPr>
        <w:pPrChange w:id="765" w:author="Author">
          <w:pPr>
            <w:pStyle w:val="FirstParagraph"/>
            <w:spacing w:line="480" w:lineRule="auto"/>
          </w:pPr>
        </w:pPrChange>
      </w:pPr>
      <w:r w:rsidRPr="004A5E88">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4A5E88">
        <w:rPr>
          <w:rFonts w:ascii="Times New Roman" w:hAnsi="Times New Roman" w:cs="Times New Roman"/>
          <w:i/>
          <w:iCs/>
        </w:rPr>
        <w:t>L. guichenoti</w:t>
      </w:r>
      <w:r w:rsidRPr="004A5E88">
        <w:rPr>
          <w:rFonts w:ascii="Times New Roman" w:hAnsi="Times New Roman" w:cs="Times New Roman"/>
        </w:rPr>
        <w:t xml:space="preserve"> d</w:t>
      </w:r>
      <w:ins w:id="766" w:author="Author">
        <w:r w:rsidR="00104D05" w:rsidRPr="004A5E88">
          <w:rPr>
            <w:rFonts w:ascii="Times New Roman" w:hAnsi="Times New Roman" w:cs="Times New Roman"/>
          </w:rPr>
          <w:t>o</w:t>
        </w:r>
      </w:ins>
      <w:del w:id="767" w:author="Author">
        <w:r w:rsidRPr="004A5E88" w:rsidDel="00104D05">
          <w:rPr>
            <w:rFonts w:ascii="Times New Roman" w:hAnsi="Times New Roman" w:cs="Times New Roman"/>
          </w:rPr>
          <w:delText>id</w:delText>
        </w:r>
      </w:del>
      <w:r w:rsidRPr="004A5E88">
        <w:rPr>
          <w:rFonts w:ascii="Times New Roman" w:hAnsi="Times New Roman" w:cs="Times New Roman"/>
        </w:rPr>
        <w:t xml:space="preserve"> not use numerical or other potential quantitative cues for foraging decisions</w:t>
      </w:r>
      <w:ins w:id="768" w:author="Author">
        <w:r w:rsidR="00104D05" w:rsidRPr="004A5E88">
          <w:rPr>
            <w:rFonts w:ascii="Times New Roman" w:hAnsi="Times New Roman" w:cs="Times New Roman"/>
          </w:rPr>
          <w:t xml:space="preserve"> </w:t>
        </w:r>
        <w:r w:rsidR="00104D05" w:rsidRPr="004A5E88">
          <w:rPr>
            <w:rFonts w:ascii="Times New Roman" w:hAnsi="Times New Roman" w:cs="Times New Roman"/>
            <w:color w:val="000000" w:themeColor="text1"/>
          </w:rPr>
          <w:t>and that any decision</w:t>
        </w:r>
        <w:r w:rsidR="00E074B0">
          <w:rPr>
            <w:rFonts w:ascii="Times New Roman" w:hAnsi="Times New Roman" w:cs="Times New Roman"/>
            <w:color w:val="000000" w:themeColor="text1"/>
          </w:rPr>
          <w:t>-</w:t>
        </w:r>
        <w:r w:rsidR="00104D05" w:rsidRPr="004A5E88">
          <w:rPr>
            <w:rFonts w:ascii="Times New Roman" w:hAnsi="Times New Roman" w:cs="Times New Roman"/>
            <w:color w:val="000000" w:themeColor="text1"/>
          </w:rPr>
          <w:t>making was not affected by early environment</w:t>
        </w:r>
      </w:ins>
      <w:r w:rsidRPr="004A5E88">
        <w:rPr>
          <w:rFonts w:ascii="Times New Roman" w:hAnsi="Times New Roman" w:cs="Times New Roman"/>
        </w:rPr>
        <w:t>.</w:t>
      </w:r>
    </w:p>
    <w:p w14:paraId="2E0821AA" w14:textId="6BE04BA1" w:rsidR="00DB4A62" w:rsidRPr="004A5E88" w:rsidRDefault="00000000" w:rsidP="006C0255">
      <w:pPr>
        <w:pStyle w:val="Heading4"/>
        <w:spacing w:line="360" w:lineRule="auto"/>
        <w:rPr>
          <w:rFonts w:ascii="Times New Roman" w:hAnsi="Times New Roman" w:cs="Times New Roman"/>
        </w:rPr>
        <w:pPrChange w:id="769" w:author="Author">
          <w:pPr>
            <w:pStyle w:val="Heading4"/>
            <w:spacing w:line="480" w:lineRule="auto"/>
          </w:pPr>
        </w:pPrChange>
      </w:pPr>
      <w:bookmarkStart w:id="770" w:name="X485f0ab5860e00f8a0680cf220b88b3554a8388"/>
      <w:r w:rsidRPr="004A5E88">
        <w:rPr>
          <w:rFonts w:ascii="Times New Roman" w:hAnsi="Times New Roman" w:cs="Times New Roman"/>
        </w:rPr>
        <w:t>Foraging context may influence</w:t>
      </w:r>
      <w:ins w:id="771" w:author="Author">
        <w:r w:rsidR="00C80C4C" w:rsidRPr="004A5E88">
          <w:rPr>
            <w:rFonts w:ascii="Times New Roman" w:hAnsi="Times New Roman" w:cs="Times New Roman"/>
            <w:color w:val="000000" w:themeColor="text1"/>
          </w:rPr>
          <w:t xml:space="preserve"> spontaneous quantity</w:t>
        </w:r>
      </w:ins>
      <w:del w:id="772" w:author="Author">
        <w:r w:rsidRPr="004A5E88" w:rsidDel="00C80C4C">
          <w:rPr>
            <w:rFonts w:ascii="Times New Roman" w:hAnsi="Times New Roman" w:cs="Times New Roman"/>
          </w:rPr>
          <w:delText xml:space="preserve"> prey number</w:delText>
        </w:r>
      </w:del>
      <w:r w:rsidRPr="004A5E88">
        <w:rPr>
          <w:rFonts w:ascii="Times New Roman" w:hAnsi="Times New Roman" w:cs="Times New Roman"/>
        </w:rPr>
        <w:t xml:space="preserve"> discrimination in reptiles</w:t>
      </w:r>
    </w:p>
    <w:p w14:paraId="01F041DA" w14:textId="7BDF9906" w:rsidR="00C80C4C" w:rsidRPr="004A5E88" w:rsidRDefault="00E074B0" w:rsidP="006C0255">
      <w:pPr>
        <w:pStyle w:val="Heading4"/>
        <w:spacing w:line="360" w:lineRule="auto"/>
        <w:rPr>
          <w:ins w:id="773" w:author="Author"/>
          <w:rFonts w:ascii="Times New Roman" w:eastAsiaTheme="minorHAnsi" w:hAnsi="Times New Roman" w:cs="Times New Roman"/>
          <w:bCs w:val="0"/>
          <w:i w:val="0"/>
          <w:color w:val="auto"/>
        </w:rPr>
        <w:pPrChange w:id="774" w:author="Author">
          <w:pPr>
            <w:pStyle w:val="Heading4"/>
            <w:spacing w:line="480" w:lineRule="auto"/>
          </w:pPr>
        </w:pPrChange>
      </w:pPr>
      <w:ins w:id="775" w:author="Author">
        <w:r>
          <w:rPr>
            <w:rFonts w:ascii="Times New Roman" w:eastAsiaTheme="minorHAnsi" w:hAnsi="Times New Roman" w:cs="Times New Roman"/>
            <w:bCs w:val="0"/>
            <w:i w:val="0"/>
            <w:color w:val="auto"/>
          </w:rPr>
          <w:t>The l</w:t>
        </w:r>
        <w:r w:rsidR="00C80C4C" w:rsidRPr="004A5E88">
          <w:rPr>
            <w:rFonts w:ascii="Times New Roman" w:eastAsiaTheme="minorHAnsi" w:hAnsi="Times New Roman" w:cs="Times New Roman"/>
            <w:bCs w:val="0"/>
            <w:i w:val="0"/>
            <w:color w:val="auto"/>
          </w:rPr>
          <w:t>ack of numerical discrimination in spontaneous tests may be due to L. guichenoti being insectivorous. In studies where reptiles discriminated between different amounts of food, the relevant stimuli involved either vegetables (Gazzola et al. 2018; Szabo et al. 2021) or large quantities (e.g., 5 vs. 10)</w:t>
        </w:r>
        <w:r w:rsidR="005D24CE" w:rsidRPr="004A5E88">
          <w:rPr>
            <w:rFonts w:ascii="Times New Roman" w:eastAsiaTheme="minorHAnsi" w:hAnsi="Times New Roman" w:cs="Times New Roman"/>
            <w:bCs w:val="0"/>
            <w:i w:val="0"/>
            <w:color w:val="auto"/>
          </w:rPr>
          <w:t xml:space="preserve"> </w:t>
        </w:r>
        <w:r w:rsidR="00C80C4C" w:rsidRPr="004A5E88">
          <w:rPr>
            <w:rFonts w:ascii="Times New Roman" w:eastAsiaTheme="minorHAnsi" w:hAnsi="Times New Roman" w:cs="Times New Roman"/>
            <w:bCs w:val="0"/>
            <w:i w:val="0"/>
            <w:color w:val="auto"/>
          </w:rPr>
          <w:t xml:space="preserve">(Recio et al. 2021). In contrast, when </w:t>
        </w:r>
        <w:r w:rsidR="00C80C4C" w:rsidRPr="006C0255">
          <w:rPr>
            <w:rFonts w:ascii="Times New Roman" w:eastAsiaTheme="minorHAnsi" w:hAnsi="Times New Roman" w:cs="Times New Roman"/>
            <w:bCs w:val="0"/>
            <w:iCs/>
            <w:color w:val="auto"/>
            <w:rPrChange w:id="776" w:author="Author">
              <w:rPr>
                <w:rFonts w:ascii="Times New Roman" w:eastAsiaTheme="minorHAnsi" w:hAnsi="Times New Roman" w:cs="Times New Roman"/>
                <w:bCs w:val="0"/>
                <w:i w:val="0"/>
                <w:color w:val="auto"/>
              </w:rPr>
            </w:rPrChange>
          </w:rPr>
          <w:t>Podarcis siculus</w:t>
        </w:r>
        <w:r w:rsidR="00C80C4C" w:rsidRPr="004A5E88">
          <w:rPr>
            <w:rFonts w:ascii="Times New Roman" w:eastAsiaTheme="minorHAnsi" w:hAnsi="Times New Roman" w:cs="Times New Roman"/>
            <w:bCs w:val="0"/>
            <w:i w:val="0"/>
            <w:color w:val="auto"/>
          </w:rPr>
          <w:t xml:space="preserve"> were presented</w:t>
        </w:r>
        <w:r>
          <w:rPr>
            <w:rFonts w:ascii="Times New Roman" w:eastAsiaTheme="minorHAnsi" w:hAnsi="Times New Roman" w:cs="Times New Roman"/>
            <w:bCs w:val="0"/>
            <w:i w:val="0"/>
            <w:color w:val="auto"/>
          </w:rPr>
          <w:t xml:space="preserve"> with</w:t>
        </w:r>
        <w:r w:rsidR="00C80C4C" w:rsidRPr="004A5E88">
          <w:rPr>
            <w:rFonts w:ascii="Times New Roman" w:eastAsiaTheme="minorHAnsi" w:hAnsi="Times New Roman" w:cs="Times New Roman"/>
            <w:bCs w:val="0"/>
            <w:i w:val="0"/>
            <w:color w:val="auto"/>
          </w:rPr>
          <w:t xml:space="preserve"> different numbers of </w:t>
        </w:r>
        <w:r w:rsidR="00C80C4C" w:rsidRPr="006C0255">
          <w:rPr>
            <w:rFonts w:ascii="Times New Roman" w:eastAsiaTheme="minorHAnsi" w:hAnsi="Times New Roman" w:cs="Times New Roman"/>
            <w:bCs w:val="0"/>
            <w:iCs/>
            <w:color w:val="auto"/>
            <w:rPrChange w:id="777" w:author="Author">
              <w:rPr>
                <w:rFonts w:ascii="Times New Roman" w:eastAsiaTheme="minorHAnsi" w:hAnsi="Times New Roman" w:cs="Times New Roman"/>
                <w:bCs w:val="0"/>
                <w:i w:val="0"/>
                <w:color w:val="auto"/>
              </w:rPr>
            </w:rPrChange>
          </w:rPr>
          <w:t>Musca domestica</w:t>
        </w:r>
        <w:r w:rsidR="00C80C4C" w:rsidRPr="004A5E88">
          <w:rPr>
            <w:rFonts w:ascii="Times New Roman" w:eastAsiaTheme="minorHAnsi" w:hAnsi="Times New Roman" w:cs="Times New Roman"/>
            <w:bCs w:val="0"/>
            <w:i w:val="0"/>
            <w:color w:val="auto"/>
          </w:rPr>
          <w:t xml:space="preserve"> larvae in a spontaneous choice test, the lizards failed to discriminate between quantities despite showing quantity discrimination when prey size was the main cue (Miletto Petrazzini et al. 2017) or when tested using training procedures (Miletto Petrazzini et al. 2018). Notably, the numbers of food items employed in Miletto Petrazzini et al. (2017) were always fewer than four. Spontaneous choice tests assume that animals should select the most appropriate quantity, which may not necessarily be the largest one (Agrillo and Bisazza 2014</w:t>
        </w:r>
        <w:r>
          <w:rPr>
            <w:rFonts w:ascii="Times New Roman" w:eastAsiaTheme="minorHAnsi" w:hAnsi="Times New Roman" w:cs="Times New Roman"/>
            <w:bCs w:val="0"/>
            <w:i w:val="0"/>
            <w:color w:val="auto"/>
          </w:rPr>
          <w:t>)</w:t>
        </w:r>
        <w:r w:rsidR="00C80C4C" w:rsidRPr="004A5E88">
          <w:rPr>
            <w:rFonts w:ascii="Times New Roman" w:eastAsiaTheme="minorHAnsi" w:hAnsi="Times New Roman" w:cs="Times New Roman"/>
            <w:bCs w:val="0"/>
            <w:i w:val="0"/>
            <w:color w:val="auto"/>
          </w:rPr>
          <w:t xml:space="preserve"> if the costs of selecting the larger option outweigh the benefits. </w:t>
        </w:r>
        <w:r>
          <w:rPr>
            <w:rFonts w:ascii="Times New Roman" w:eastAsiaTheme="minorHAnsi" w:hAnsi="Times New Roman" w:cs="Times New Roman"/>
            <w:bCs w:val="0"/>
            <w:i w:val="0"/>
            <w:color w:val="auto"/>
          </w:rPr>
          <w:t>For example, i</w:t>
        </w:r>
        <w:r w:rsidR="00C80C4C" w:rsidRPr="004A5E88">
          <w:rPr>
            <w:rFonts w:ascii="Times New Roman" w:eastAsiaTheme="minorHAnsi" w:hAnsi="Times New Roman" w:cs="Times New Roman"/>
            <w:bCs w:val="0"/>
            <w:i w:val="0"/>
            <w:color w:val="auto"/>
          </w:rPr>
          <w:t xml:space="preserve">f capturing larger prey demands more time or energy or success rates remain similar regardless of prey quantity, animals may not </w:t>
        </w:r>
        <w:r>
          <w:rPr>
            <w:rFonts w:ascii="Times New Roman" w:eastAsiaTheme="minorHAnsi" w:hAnsi="Times New Roman" w:cs="Times New Roman"/>
            <w:bCs w:val="0"/>
            <w:i w:val="0"/>
            <w:color w:val="auto"/>
          </w:rPr>
          <w:t>prefer</w:t>
        </w:r>
        <w:r w:rsidR="00C80C4C" w:rsidRPr="004A5E88">
          <w:rPr>
            <w:rFonts w:ascii="Times New Roman" w:eastAsiaTheme="minorHAnsi" w:hAnsi="Times New Roman" w:cs="Times New Roman"/>
            <w:bCs w:val="0"/>
            <w:i w:val="0"/>
            <w:color w:val="auto"/>
          </w:rPr>
          <w:t xml:space="preserve"> larger quantities (Agrillo and Bisazza 2014). As a result, even if diet might not affect quantity discrimination abilities, insectivorous lizards might not have evolved a preference for larger patches of prey, at least with small numbers (see Recio et al. 2021).</w:t>
        </w:r>
      </w:ins>
    </w:p>
    <w:p w14:paraId="090035DA" w14:textId="563F57BD" w:rsidR="00DB4A62" w:rsidRPr="006C0255" w:rsidDel="003D4ACF" w:rsidRDefault="00C80C4C" w:rsidP="006C0255">
      <w:pPr>
        <w:pStyle w:val="BodyText"/>
        <w:spacing w:line="360" w:lineRule="auto"/>
        <w:rPr>
          <w:del w:id="778" w:author="Author"/>
          <w:rFonts w:ascii="Times New Roman" w:hAnsi="Times New Roman" w:cs="Times New Roman"/>
          <w:rPrChange w:id="779" w:author="Author">
            <w:rPr>
              <w:del w:id="780" w:author="Author"/>
            </w:rPr>
          </w:rPrChange>
        </w:rPr>
        <w:pPrChange w:id="781" w:author="Author">
          <w:pPr>
            <w:pStyle w:val="BodyText"/>
            <w:spacing w:line="480" w:lineRule="auto"/>
          </w:pPr>
        </w:pPrChange>
      </w:pPr>
      <w:ins w:id="782" w:author="Author">
        <w:r w:rsidRPr="004A5E88">
          <w:rPr>
            <w:rFonts w:ascii="Times New Roman" w:hAnsi="Times New Roman" w:cs="Times New Roman"/>
          </w:rPr>
          <w:t xml:space="preserve">Previous research showed that other species within the Scincidae family use exclusively the OFS in spontaneous discrimination tests (Szabo et al. 2021). Here, we aimed to investigate whether </w:t>
        </w:r>
        <w:r w:rsidRPr="006C0255">
          <w:rPr>
            <w:rFonts w:ascii="Times New Roman" w:hAnsi="Times New Roman" w:cs="Times New Roman"/>
            <w:i/>
            <w:iCs/>
            <w:rPrChange w:id="783" w:author="Author">
              <w:rPr>
                <w:rFonts w:ascii="Times New Roman" w:hAnsi="Times New Roman" w:cs="Times New Roman"/>
              </w:rPr>
            </w:rPrChange>
          </w:rPr>
          <w:t xml:space="preserve">L. guichenoti </w:t>
        </w:r>
        <w:r w:rsidRPr="004A5E88">
          <w:rPr>
            <w:rFonts w:ascii="Times New Roman" w:hAnsi="Times New Roman" w:cs="Times New Roman"/>
          </w:rPr>
          <w:t>could discriminate between different number</w:t>
        </w:r>
        <w:r w:rsidR="00E074B0">
          <w:rPr>
            <w:rFonts w:ascii="Times New Roman" w:hAnsi="Times New Roman" w:cs="Times New Roman"/>
          </w:rPr>
          <w:t>s</w:t>
        </w:r>
        <w:r w:rsidRPr="004A5E88">
          <w:rPr>
            <w:rFonts w:ascii="Times New Roman" w:hAnsi="Times New Roman" w:cs="Times New Roman"/>
          </w:rPr>
          <w:t xml:space="preserve"> of crickets in a spontaneous choice test relying exclusively on the OFS. To ensure that lizards decision relied on tracking discret</w:t>
        </w:r>
        <w:r w:rsidR="00E074B0">
          <w:rPr>
            <w:rFonts w:ascii="Times New Roman" w:hAnsi="Times New Roman" w:cs="Times New Roman"/>
          </w:rPr>
          <w:t>e</w:t>
        </w:r>
        <w:r w:rsidRPr="004A5E88">
          <w:rPr>
            <w:rFonts w:ascii="Times New Roman" w:hAnsi="Times New Roman" w:cs="Times New Roman"/>
          </w:rPr>
          <w:t xml:space="preserve"> items rather than using non-numerical cues, we controlled for total length and </w:t>
        </w:r>
        <w:r w:rsidR="00FB70B2" w:rsidRPr="004A5E88">
          <w:rPr>
            <w:rFonts w:ascii="Times New Roman" w:hAnsi="Times New Roman" w:cs="Times New Roman"/>
          </w:rPr>
          <w:t>area</w:t>
        </w:r>
        <w:r w:rsidRPr="004A5E88">
          <w:rPr>
            <w:rFonts w:ascii="Times New Roman" w:hAnsi="Times New Roman" w:cs="Times New Roman"/>
          </w:rPr>
          <w:t xml:space="preserve"> — two variables that could influence ANS processing. We did this by rotating the position of the crickets in the smaller-choice option, making the tot</w:t>
        </w:r>
        <w:r w:rsidR="00FB70B2" w:rsidRPr="004A5E88">
          <w:rPr>
            <w:rFonts w:ascii="Times New Roman" w:hAnsi="Times New Roman" w:cs="Times New Roman"/>
          </w:rPr>
          <w:t>al area</w:t>
        </w:r>
        <w:r w:rsidRPr="004A5E88">
          <w:rPr>
            <w:rFonts w:ascii="Times New Roman" w:hAnsi="Times New Roman" w:cs="Times New Roman"/>
          </w:rPr>
          <w:t xml:space="preserve"> comparable in both choices (Agrillo and Bisazza 2014; Stancher et al. 2015; Cooper et al. 2024). </w:t>
        </w:r>
        <w:r w:rsidR="00E074B0">
          <w:rPr>
            <w:rFonts w:ascii="Times New Roman" w:hAnsi="Times New Roman" w:cs="Times New Roman"/>
          </w:rPr>
          <w:t>The a</w:t>
        </w:r>
        <w:r w:rsidRPr="004A5E88">
          <w:rPr>
            <w:rFonts w:ascii="Times New Roman" w:hAnsi="Times New Roman" w:cs="Times New Roman"/>
          </w:rPr>
          <w:t xml:space="preserve">bsence of discrimination can therefore be explained by </w:t>
        </w:r>
        <w:r w:rsidRPr="006C0255">
          <w:rPr>
            <w:rFonts w:ascii="Times New Roman" w:hAnsi="Times New Roman" w:cs="Times New Roman"/>
            <w:i/>
            <w:iCs/>
            <w:rPrChange w:id="784" w:author="Author">
              <w:rPr>
                <w:rFonts w:ascii="Times New Roman" w:hAnsi="Times New Roman" w:cs="Times New Roman"/>
              </w:rPr>
            </w:rPrChange>
          </w:rPr>
          <w:t>L. guichenoti</w:t>
        </w:r>
        <w:r w:rsidRPr="004A5E88">
          <w:rPr>
            <w:rFonts w:ascii="Times New Roman" w:hAnsi="Times New Roman" w:cs="Times New Roman"/>
          </w:rPr>
          <w:t xml:space="preserve"> relying on the ANS for quantity discrimination. Nonetheless, in two of our tests (1 VS 4 and 1 VS 3 crickets) cricket rotation was </w:t>
        </w:r>
        <w:r w:rsidR="00E074B0">
          <w:rPr>
            <w:rFonts w:ascii="Times New Roman" w:hAnsi="Times New Roman" w:cs="Times New Roman"/>
          </w:rPr>
          <w:t>in</w:t>
        </w:r>
        <w:r w:rsidRPr="004A5E88">
          <w:rPr>
            <w:rFonts w:ascii="Times New Roman" w:hAnsi="Times New Roman" w:cs="Times New Roman"/>
          </w:rPr>
          <w:t xml:space="preserve">sufficient to control for total length (see Supplementary Material - Control of size in both options). Yet, we still did not find quantity discrimination in </w:t>
        </w:r>
        <w:r w:rsidRPr="006C0255">
          <w:rPr>
            <w:rFonts w:ascii="Times New Roman" w:hAnsi="Times New Roman" w:cs="Times New Roman"/>
            <w:i/>
            <w:iCs/>
            <w:rPrChange w:id="785" w:author="Author">
              <w:rPr>
                <w:rFonts w:ascii="Times New Roman" w:hAnsi="Times New Roman" w:cs="Times New Roman"/>
              </w:rPr>
            </w:rPrChange>
          </w:rPr>
          <w:t>L. guichenoti</w:t>
        </w:r>
        <w:r w:rsidR="00E074B0">
          <w:rPr>
            <w:rFonts w:ascii="Times New Roman" w:hAnsi="Times New Roman" w:cs="Times New Roman"/>
          </w:rPr>
          <w:t xml:space="preserve">, </w:t>
        </w:r>
        <w:r w:rsidRPr="004A5E88">
          <w:rPr>
            <w:rFonts w:ascii="Times New Roman" w:hAnsi="Times New Roman" w:cs="Times New Roman"/>
          </w:rPr>
          <w:t>which suggests that neither the OFS nor the ANS were used. Instead, our results likely reflect a genuine lack of quantity discrimination in this species, at least in spontaneous choice tests.</w:t>
        </w:r>
      </w:ins>
      <w:del w:id="786" w:author="Author">
        <w:r w:rsidR="003D4ACF" w:rsidRPr="004A5E88" w:rsidDel="003D4ACF">
          <w:rPr>
            <w:rFonts w:ascii="Times New Roman" w:hAnsi="Times New Roman" w:cs="Times New Roman"/>
          </w:rPr>
          <w:delText>L</w:delText>
        </w:r>
        <w:r w:rsidR="003D4ACF" w:rsidRPr="004A5E88" w:rsidDel="0085769C">
          <w:rPr>
            <w:rFonts w:ascii="Times New Roman" w:hAnsi="Times New Roman" w:cs="Times New Roman"/>
          </w:rPr>
          <w:delText xml:space="preserve">ack of numerical discrimination in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may be due to insectivorous lizards relying on other cues, such as movement or size, for foraging decisions. In studies where reptiles discriminated between different amounts of food, the relevant stimuli involved either vegetables (</w:delText>
        </w:r>
        <w:r w:rsidR="00DB4A62" w:rsidRPr="006C0255" w:rsidDel="0085769C">
          <w:rPr>
            <w:rFonts w:ascii="Times New Roman" w:hAnsi="Times New Roman" w:cs="Times New Roman"/>
            <w:rPrChange w:id="787" w:author="Author">
              <w:rPr/>
            </w:rPrChange>
          </w:rPr>
          <w:fldChar w:fldCharType="begin"/>
        </w:r>
        <w:r w:rsidR="00DB4A62" w:rsidRPr="006C0255" w:rsidDel="0085769C">
          <w:rPr>
            <w:rFonts w:ascii="Times New Roman" w:hAnsi="Times New Roman" w:cs="Times New Roman"/>
            <w:rPrChange w:id="788" w:author="Author">
              <w:rPr/>
            </w:rPrChange>
          </w:rPr>
          <w:delInstrText>HYPERLINK \l "ref-gazzola2018continuous"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789" w:author="Author">
              <w:rPr/>
            </w:rPrChange>
          </w:rPr>
          <w:fldChar w:fldCharType="separate"/>
        </w:r>
        <w:r w:rsidR="00DB4A62" w:rsidRPr="004A5E88" w:rsidDel="0085769C">
          <w:rPr>
            <w:rStyle w:val="Hyperlink"/>
            <w:rFonts w:ascii="Times New Roman" w:hAnsi="Times New Roman" w:cs="Times New Roman"/>
          </w:rPr>
          <w:delText>Gazzola et al. 2018</w:delText>
        </w:r>
        <w:r w:rsidR="00DB4A62" w:rsidRPr="006C0255" w:rsidDel="0085769C">
          <w:rPr>
            <w:rFonts w:ascii="Times New Roman" w:hAnsi="Times New Roman" w:cs="Times New Roman"/>
            <w:rPrChange w:id="790" w:author="Author">
              <w:rPr/>
            </w:rPrChange>
          </w:rPr>
          <w:fldChar w:fldCharType="end"/>
        </w:r>
        <w:r w:rsidR="003D4ACF" w:rsidRPr="004A5E88" w:rsidDel="0085769C">
          <w:rPr>
            <w:rFonts w:ascii="Times New Roman" w:hAnsi="Times New Roman" w:cs="Times New Roman"/>
          </w:rPr>
          <w:delText xml:space="preserve">; </w:delText>
        </w:r>
        <w:r w:rsidR="00DB4A62" w:rsidRPr="006C0255" w:rsidDel="0085769C">
          <w:rPr>
            <w:rFonts w:ascii="Times New Roman" w:hAnsi="Times New Roman" w:cs="Times New Roman"/>
            <w:rPrChange w:id="791" w:author="Author">
              <w:rPr/>
            </w:rPrChange>
          </w:rPr>
          <w:fldChar w:fldCharType="begin"/>
        </w:r>
        <w:r w:rsidR="00DB4A62" w:rsidRPr="006C0255" w:rsidDel="0085769C">
          <w:rPr>
            <w:rFonts w:ascii="Times New Roman" w:hAnsi="Times New Roman" w:cs="Times New Roman"/>
            <w:rPrChange w:id="792" w:author="Author">
              <w:rPr/>
            </w:rPrChange>
          </w:rPr>
          <w:delInstrText>HYPERLINK \l "ref-szabo_spontaneous_2021"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793" w:author="Author">
              <w:rPr/>
            </w:rPrChange>
          </w:rPr>
          <w:fldChar w:fldCharType="separate"/>
        </w:r>
        <w:r w:rsidR="00DB4A62" w:rsidRPr="004A5E88" w:rsidDel="0085769C">
          <w:rPr>
            <w:rStyle w:val="Hyperlink"/>
            <w:rFonts w:ascii="Times New Roman" w:hAnsi="Times New Roman" w:cs="Times New Roman"/>
          </w:rPr>
          <w:delText>Szabo et al. 2021</w:delText>
        </w:r>
        <w:r w:rsidR="00DB4A62" w:rsidRPr="006C0255" w:rsidDel="0085769C">
          <w:rPr>
            <w:rFonts w:ascii="Times New Roman" w:hAnsi="Times New Roman" w:cs="Times New Roman"/>
            <w:rPrChange w:id="794" w:author="Author">
              <w:rPr/>
            </w:rPrChange>
          </w:rPr>
          <w:fldChar w:fldCharType="end"/>
        </w:r>
        <w:r w:rsidR="003D4ACF" w:rsidRPr="004A5E88" w:rsidDel="0085769C">
          <w:rPr>
            <w:rFonts w:ascii="Times New Roman" w:hAnsi="Times New Roman" w:cs="Times New Roman"/>
          </w:rPr>
          <w:delText>) or large quantities (e.g., 5 vs. 10)(</w:delText>
        </w:r>
        <w:r w:rsidR="00DB4A62" w:rsidRPr="006C0255" w:rsidDel="0085769C">
          <w:rPr>
            <w:rFonts w:ascii="Times New Roman" w:hAnsi="Times New Roman" w:cs="Times New Roman"/>
            <w:rPrChange w:id="795" w:author="Author">
              <w:rPr/>
            </w:rPrChange>
          </w:rPr>
          <w:fldChar w:fldCharType="begin"/>
        </w:r>
        <w:r w:rsidR="00DB4A62" w:rsidRPr="006C0255" w:rsidDel="0085769C">
          <w:rPr>
            <w:rFonts w:ascii="Times New Roman" w:hAnsi="Times New Roman" w:cs="Times New Roman"/>
            <w:rPrChange w:id="796" w:author="Author">
              <w:rPr/>
            </w:rPrChange>
          </w:rPr>
          <w:delInstrText>HYPERLINK \l "ref-recio_prey_2021"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797" w:author="Author">
              <w:rPr/>
            </w:rPrChange>
          </w:rPr>
          <w:fldChar w:fldCharType="separate"/>
        </w:r>
        <w:r w:rsidR="00DB4A62" w:rsidRPr="004A5E88" w:rsidDel="0085769C">
          <w:rPr>
            <w:rStyle w:val="Hyperlink"/>
            <w:rFonts w:ascii="Times New Roman" w:hAnsi="Times New Roman" w:cs="Times New Roman"/>
          </w:rPr>
          <w:delText>Recio et al. 2021</w:delText>
        </w:r>
        <w:r w:rsidR="00DB4A62" w:rsidRPr="006C0255" w:rsidDel="0085769C">
          <w:rPr>
            <w:rFonts w:ascii="Times New Roman" w:hAnsi="Times New Roman" w:cs="Times New Roman"/>
            <w:rPrChange w:id="798" w:author="Author">
              <w:rPr/>
            </w:rPrChange>
          </w:rPr>
          <w:fldChar w:fldCharType="end"/>
        </w:r>
        <w:r w:rsidR="003D4ACF" w:rsidRPr="004A5E88" w:rsidDel="0085769C">
          <w:rPr>
            <w:rFonts w:ascii="Times New Roman" w:hAnsi="Times New Roman" w:cs="Times New Roman"/>
          </w:rPr>
          <w:delText xml:space="preserve">). In contrast, when </w:delText>
        </w:r>
        <w:r w:rsidR="003D4ACF" w:rsidRPr="004A5E88" w:rsidDel="0085769C">
          <w:rPr>
            <w:rFonts w:ascii="Times New Roman" w:hAnsi="Times New Roman" w:cs="Times New Roman"/>
            <w:i/>
            <w:iCs/>
          </w:rPr>
          <w:delText>Podarcis siculus</w:delText>
        </w:r>
        <w:r w:rsidR="003D4ACF" w:rsidRPr="004A5E88" w:rsidDel="0085769C">
          <w:rPr>
            <w:rFonts w:ascii="Times New Roman" w:hAnsi="Times New Roman" w:cs="Times New Roman"/>
          </w:rPr>
          <w:delText xml:space="preserve"> were presented different numbers of </w:delText>
        </w:r>
        <w:r w:rsidR="003D4ACF" w:rsidRPr="004A5E88" w:rsidDel="0085769C">
          <w:rPr>
            <w:rFonts w:ascii="Times New Roman" w:hAnsi="Times New Roman" w:cs="Times New Roman"/>
            <w:i/>
            <w:iCs/>
          </w:rPr>
          <w:delText>Musca domestica</w:delText>
        </w:r>
        <w:r w:rsidR="003D4ACF" w:rsidRPr="004A5E88" w:rsidDel="0085769C">
          <w:rPr>
            <w:rFonts w:ascii="Times New Roman" w:hAnsi="Times New Roman" w:cs="Times New Roman"/>
          </w:rPr>
          <w:delText xml:space="preserve"> larvae in a spontaneous choice test, the lizards failed to discriminate between quantities despite showing high quantitative skills when prey size was the main cue (</w:delText>
        </w:r>
        <w:r w:rsidR="00DB4A62" w:rsidRPr="006C0255" w:rsidDel="0085769C">
          <w:rPr>
            <w:rFonts w:ascii="Times New Roman" w:hAnsi="Times New Roman" w:cs="Times New Roman"/>
            <w:rPrChange w:id="799" w:author="Author">
              <w:rPr/>
            </w:rPrChange>
          </w:rPr>
          <w:fldChar w:fldCharType="begin"/>
        </w:r>
        <w:r w:rsidR="00DB4A62" w:rsidRPr="006C0255" w:rsidDel="0085769C">
          <w:rPr>
            <w:rFonts w:ascii="Times New Roman" w:hAnsi="Times New Roman" w:cs="Times New Roman"/>
            <w:rPrChange w:id="800" w:author="Author">
              <w:rPr/>
            </w:rPrChange>
          </w:rPr>
          <w:delInstrText>HYPERLINK \l "ref-miletto2017quantitative"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01" w:author="Author">
              <w:rPr/>
            </w:rPrChange>
          </w:rPr>
          <w:fldChar w:fldCharType="separate"/>
        </w:r>
        <w:r w:rsidR="00DB4A62" w:rsidRPr="004A5E88" w:rsidDel="0085769C">
          <w:rPr>
            <w:rStyle w:val="Hyperlink"/>
            <w:rFonts w:ascii="Times New Roman" w:hAnsi="Times New Roman" w:cs="Times New Roman"/>
          </w:rPr>
          <w:delText>Miletto Petrazzini et al. 2017</w:delText>
        </w:r>
        <w:r w:rsidR="00DB4A62" w:rsidRPr="006C0255" w:rsidDel="0085769C">
          <w:rPr>
            <w:rFonts w:ascii="Times New Roman" w:hAnsi="Times New Roman" w:cs="Times New Roman"/>
            <w:rPrChange w:id="802" w:author="Author">
              <w:rPr/>
            </w:rPrChange>
          </w:rPr>
          <w:fldChar w:fldCharType="end"/>
        </w:r>
        <w:r w:rsidR="003D4ACF" w:rsidRPr="004A5E88" w:rsidDel="0085769C">
          <w:rPr>
            <w:rFonts w:ascii="Times New Roman" w:hAnsi="Times New Roman" w:cs="Times New Roman"/>
          </w:rPr>
          <w:delText>) or when tested using training procedures (</w:delText>
        </w:r>
        <w:r w:rsidR="00DB4A62" w:rsidRPr="006C0255" w:rsidDel="0085769C">
          <w:rPr>
            <w:rFonts w:ascii="Times New Roman" w:hAnsi="Times New Roman" w:cs="Times New Roman"/>
            <w:rPrChange w:id="803" w:author="Author">
              <w:rPr/>
            </w:rPrChange>
          </w:rPr>
          <w:fldChar w:fldCharType="begin"/>
        </w:r>
        <w:r w:rsidR="00DB4A62" w:rsidRPr="006C0255" w:rsidDel="0085769C">
          <w:rPr>
            <w:rFonts w:ascii="Times New Roman" w:hAnsi="Times New Roman" w:cs="Times New Roman"/>
            <w:rPrChange w:id="804" w:author="Author">
              <w:rPr/>
            </w:rPrChange>
          </w:rPr>
          <w:delInstrText>HYPERLINK \l "ref-miletto2018quantity"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05" w:author="Author">
              <w:rPr/>
            </w:rPrChange>
          </w:rPr>
          <w:fldChar w:fldCharType="separate"/>
        </w:r>
        <w:r w:rsidR="00DB4A62" w:rsidRPr="004A5E88" w:rsidDel="0085769C">
          <w:rPr>
            <w:rStyle w:val="Hyperlink"/>
            <w:rFonts w:ascii="Times New Roman" w:hAnsi="Times New Roman" w:cs="Times New Roman"/>
          </w:rPr>
          <w:delText>Miletto Petrazzini et al. 2018</w:delText>
        </w:r>
        <w:r w:rsidR="00DB4A62" w:rsidRPr="006C0255" w:rsidDel="0085769C">
          <w:rPr>
            <w:rFonts w:ascii="Times New Roman" w:hAnsi="Times New Roman" w:cs="Times New Roman"/>
            <w:rPrChange w:id="806" w:author="Author">
              <w:rPr/>
            </w:rPrChange>
          </w:rPr>
          <w:fldChar w:fldCharType="end"/>
        </w:r>
        <w:r w:rsidR="003D4ACF" w:rsidRPr="004A5E88" w:rsidDel="0085769C">
          <w:rPr>
            <w:rFonts w:ascii="Times New Roman" w:hAnsi="Times New Roman" w:cs="Times New Roman"/>
          </w:rPr>
          <w:delText>). Notably, the numbers of food items employed in Miletto Petrazzini et al. (</w:delText>
        </w:r>
        <w:r w:rsidR="00DB4A62" w:rsidRPr="006C0255" w:rsidDel="0085769C">
          <w:rPr>
            <w:rFonts w:ascii="Times New Roman" w:hAnsi="Times New Roman" w:cs="Times New Roman"/>
            <w:rPrChange w:id="807" w:author="Author">
              <w:rPr/>
            </w:rPrChange>
          </w:rPr>
          <w:fldChar w:fldCharType="begin"/>
        </w:r>
        <w:r w:rsidR="00DB4A62" w:rsidRPr="006C0255" w:rsidDel="0085769C">
          <w:rPr>
            <w:rFonts w:ascii="Times New Roman" w:hAnsi="Times New Roman" w:cs="Times New Roman"/>
            <w:rPrChange w:id="808" w:author="Author">
              <w:rPr/>
            </w:rPrChange>
          </w:rPr>
          <w:delInstrText>HYPERLINK \l "ref-miletto2017quantitative"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09" w:author="Author">
              <w:rPr/>
            </w:rPrChange>
          </w:rPr>
          <w:fldChar w:fldCharType="separate"/>
        </w:r>
        <w:r w:rsidR="00DB4A62" w:rsidRPr="004A5E88" w:rsidDel="0085769C">
          <w:rPr>
            <w:rStyle w:val="Hyperlink"/>
            <w:rFonts w:ascii="Times New Roman" w:hAnsi="Times New Roman" w:cs="Times New Roman"/>
          </w:rPr>
          <w:delText>2017</w:delText>
        </w:r>
        <w:r w:rsidR="00DB4A62" w:rsidRPr="006C0255" w:rsidDel="0085769C">
          <w:rPr>
            <w:rFonts w:ascii="Times New Roman" w:hAnsi="Times New Roman" w:cs="Times New Roman"/>
            <w:rPrChange w:id="810" w:author="Author">
              <w:rPr/>
            </w:rPrChange>
          </w:rPr>
          <w:fldChar w:fldCharType="end"/>
        </w:r>
        <w:r w:rsidR="003D4ACF" w:rsidRPr="004A5E88" w:rsidDel="0085769C">
          <w:rPr>
            <w:rFonts w:ascii="Times New Roman" w:hAnsi="Times New Roman" w:cs="Times New Roman"/>
          </w:rPr>
          <w:delText>) were always fewer than four. Spontaneous choice tests assume that animals should select the most appropriate quantity, which may not necessarily be the largest one (</w:delText>
        </w:r>
        <w:r w:rsidR="00DB4A62" w:rsidRPr="006C0255" w:rsidDel="0085769C">
          <w:rPr>
            <w:rFonts w:ascii="Times New Roman" w:hAnsi="Times New Roman" w:cs="Times New Roman"/>
            <w:rPrChange w:id="811" w:author="Author">
              <w:rPr/>
            </w:rPrChange>
          </w:rPr>
          <w:fldChar w:fldCharType="begin"/>
        </w:r>
        <w:r w:rsidR="00DB4A62" w:rsidRPr="006C0255" w:rsidDel="0085769C">
          <w:rPr>
            <w:rFonts w:ascii="Times New Roman" w:hAnsi="Times New Roman" w:cs="Times New Roman"/>
            <w:rPrChange w:id="812" w:author="Author">
              <w:rPr/>
            </w:rPrChange>
          </w:rPr>
          <w:delInstrText>HYPERLINK \l "ref-agrillo2014spontaneous"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13" w:author="Author">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6C0255" w:rsidDel="0085769C">
          <w:rPr>
            <w:rFonts w:ascii="Times New Roman" w:hAnsi="Times New Roman" w:cs="Times New Roman"/>
            <w:rPrChange w:id="814" w:author="Author">
              <w:rPr/>
            </w:rPrChange>
          </w:rPr>
          <w:fldChar w:fldCharType="end"/>
        </w:r>
        <w:r w:rsidR="003D4ACF" w:rsidRPr="004A5E88" w:rsidDel="0085769C">
          <w:rPr>
            <w:rFonts w:ascii="Times New Roman" w:hAnsi="Times New Roman" w:cs="Times New Roman"/>
          </w:rPr>
          <w:delText>). This occu</w:delText>
        </w:r>
        <w:r w:rsidR="003D4ACF" w:rsidRPr="004A5E88" w:rsidDel="005C2E6E">
          <w:rPr>
            <w:rFonts w:ascii="Times New Roman" w:hAnsi="Times New Roman" w:cs="Times New Roman"/>
          </w:rPr>
          <w:delText>r</w:delText>
        </w:r>
        <w:r w:rsidR="003D4ACF" w:rsidRPr="004A5E88" w:rsidDel="0085769C">
          <w:rPr>
            <w:rFonts w:ascii="Times New Roman" w:hAnsi="Times New Roman" w:cs="Times New Roman"/>
          </w:rPr>
          <w:delText>rs if the costs of selecting the larger option outweigh the benefits. For example, when presented two groups with different numbers of conspecifics or if prey handling costs are related to larger quantitative traits like size (</w:delText>
        </w:r>
        <w:r w:rsidR="00DB4A62" w:rsidRPr="006C0255" w:rsidDel="0085769C">
          <w:rPr>
            <w:rFonts w:ascii="Times New Roman" w:hAnsi="Times New Roman" w:cs="Times New Roman"/>
            <w:rPrChange w:id="815" w:author="Author">
              <w:rPr/>
            </w:rPrChange>
          </w:rPr>
          <w:fldChar w:fldCharType="begin"/>
        </w:r>
        <w:r w:rsidR="00DB4A62" w:rsidRPr="006C0255" w:rsidDel="0085769C">
          <w:rPr>
            <w:rFonts w:ascii="Times New Roman" w:hAnsi="Times New Roman" w:cs="Times New Roman"/>
            <w:rPrChange w:id="816" w:author="Author">
              <w:rPr/>
            </w:rPrChange>
          </w:rPr>
          <w:delInstrText>HYPERLINK \l "ref-agrillo2014spontaneous"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17" w:author="Author">
              <w:rPr/>
            </w:rPrChange>
          </w:rPr>
          <w:fldChar w:fldCharType="separate"/>
        </w:r>
        <w:r w:rsidR="00DB4A62" w:rsidRPr="004A5E88" w:rsidDel="0085769C">
          <w:rPr>
            <w:rStyle w:val="Hyperlink"/>
            <w:rFonts w:ascii="Times New Roman" w:hAnsi="Times New Roman" w:cs="Times New Roman"/>
          </w:rPr>
          <w:delText>Agrillo and Bisazza 2014</w:delText>
        </w:r>
        <w:r w:rsidR="00DB4A62" w:rsidRPr="006C0255" w:rsidDel="0085769C">
          <w:rPr>
            <w:rFonts w:ascii="Times New Roman" w:hAnsi="Times New Roman" w:cs="Times New Roman"/>
            <w:rPrChange w:id="818" w:author="Author">
              <w:rPr/>
            </w:rPrChange>
          </w:rPr>
          <w:fldChar w:fldCharType="end"/>
        </w:r>
        <w:r w:rsidR="003D4ACF" w:rsidRPr="004A5E88" w:rsidDel="0085769C">
          <w:rPr>
            <w:rFonts w:ascii="Times New Roman" w:hAnsi="Times New Roman" w:cs="Times New Roman"/>
          </w:rPr>
          <w:delTex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delText>
        </w:r>
        <w:r w:rsidR="00DB4A62" w:rsidRPr="006C0255" w:rsidDel="0085769C">
          <w:rPr>
            <w:rFonts w:ascii="Times New Roman" w:hAnsi="Times New Roman" w:cs="Times New Roman"/>
            <w:rPrChange w:id="819" w:author="Author">
              <w:rPr/>
            </w:rPrChange>
          </w:rPr>
          <w:fldChar w:fldCharType="begin"/>
        </w:r>
        <w:r w:rsidR="00DB4A62" w:rsidRPr="006C0255" w:rsidDel="0085769C">
          <w:rPr>
            <w:rFonts w:ascii="Times New Roman" w:hAnsi="Times New Roman" w:cs="Times New Roman"/>
            <w:rPrChange w:id="820" w:author="Author">
              <w:rPr/>
            </w:rPrChange>
          </w:rPr>
          <w:delInstrText>HYPERLINK \l "ref-miletto2017quantitative" \h</w:delInstrText>
        </w:r>
        <w:r w:rsidR="00DB4A62" w:rsidRPr="006C0255" w:rsidDel="0085769C">
          <w:rPr>
            <w:rFonts w:ascii="Times New Roman" w:hAnsi="Times New Roman" w:cs="Times New Roman"/>
          </w:rPr>
        </w:r>
        <w:r w:rsidR="00DB4A62" w:rsidRPr="006C0255" w:rsidDel="0085769C">
          <w:rPr>
            <w:rFonts w:ascii="Times New Roman" w:hAnsi="Times New Roman" w:cs="Times New Roman"/>
            <w:rPrChange w:id="821" w:author="Author">
              <w:rPr/>
            </w:rPrChange>
          </w:rPr>
          <w:fldChar w:fldCharType="separate"/>
        </w:r>
        <w:r w:rsidR="00DB4A62" w:rsidRPr="004A5E88" w:rsidDel="0085769C">
          <w:rPr>
            <w:rStyle w:val="Hyperlink"/>
            <w:rFonts w:ascii="Times New Roman" w:hAnsi="Times New Roman" w:cs="Times New Roman"/>
          </w:rPr>
          <w:delText>2017</w:delText>
        </w:r>
        <w:r w:rsidR="00DB4A62" w:rsidRPr="006C0255" w:rsidDel="0085769C">
          <w:rPr>
            <w:rFonts w:ascii="Times New Roman" w:hAnsi="Times New Roman" w:cs="Times New Roman"/>
            <w:rPrChange w:id="822" w:author="Author">
              <w:rPr/>
            </w:rPrChange>
          </w:rPr>
          <w:fldChar w:fldCharType="end"/>
        </w:r>
        <w:r w:rsidR="003D4ACF" w:rsidRPr="004A5E88" w:rsidDel="0085769C">
          <w:rPr>
            <w:rFonts w:ascii="Times New Roman" w:hAnsi="Times New Roman" w:cs="Times New Roman"/>
          </w:rPr>
          <w:delText xml:space="preserve">) did not report any effect of body size, and age - a proxy for size - did not affect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’s </w:delText>
        </w:r>
        <w:r w:rsidR="003D4ACF" w:rsidRPr="004A5E88" w:rsidDel="0085769C">
          <w:rPr>
            <w:rFonts w:ascii="Times New Roman" w:hAnsi="Times New Roman" w:cs="Times New Roman"/>
            <w:i/>
            <w:iCs/>
          </w:rPr>
          <w:delText>Choice</w:delText>
        </w:r>
        <w:r w:rsidR="003D4ACF" w:rsidRPr="004A5E88" w:rsidDel="0085769C">
          <w:rPr>
            <w:rFonts w:ascii="Times New Roman" w:hAnsi="Times New Roman" w:cs="Times New Roman"/>
          </w:rPr>
          <w:delText xml:space="preserve"> or </w:delText>
        </w:r>
        <w:r w:rsidR="003D4ACF" w:rsidRPr="004A5E88" w:rsidDel="0085769C">
          <w:rPr>
            <w:rFonts w:ascii="Times New Roman" w:hAnsi="Times New Roman" w:cs="Times New Roman"/>
            <w:i/>
            <w:iCs/>
          </w:rPr>
          <w:delText>Interest</w:delText>
        </w:r>
        <w:r w:rsidR="003D4ACF" w:rsidRPr="004A5E88" w:rsidDel="0085769C">
          <w:rPr>
            <w:rFonts w:ascii="Times New Roman" w:hAnsi="Times New Roman" w:cs="Times New Roman"/>
          </w:rPr>
          <w:delText xml:space="preserve"> in our study. The absence of preference in </w:delText>
        </w:r>
        <w:r w:rsidR="003D4ACF" w:rsidRPr="004A5E88" w:rsidDel="0085769C">
          <w:rPr>
            <w:rFonts w:ascii="Times New Roman" w:hAnsi="Times New Roman" w:cs="Times New Roman"/>
            <w:i/>
            <w:iCs/>
          </w:rPr>
          <w:delText>P. siculus</w:delText>
        </w:r>
        <w:r w:rsidR="003D4ACF" w:rsidRPr="004A5E88" w:rsidDel="0085769C">
          <w:rPr>
            <w:rFonts w:ascii="Times New Roman" w:hAnsi="Times New Roman" w:cs="Times New Roman"/>
          </w:rPr>
          <w:delText xml:space="preserve"> and </w:delText>
        </w:r>
        <w:r w:rsidR="003D4ACF" w:rsidRPr="004A5E88" w:rsidDel="0085769C">
          <w:rPr>
            <w:rFonts w:ascii="Times New Roman" w:hAnsi="Times New Roman" w:cs="Times New Roman"/>
            <w:i/>
            <w:iCs/>
          </w:rPr>
          <w:delText>L. guichenoti</w:delText>
        </w:r>
        <w:r w:rsidR="003D4ACF" w:rsidRPr="004A5E88" w:rsidDel="0085769C">
          <w:rPr>
            <w:rFonts w:ascii="Times New Roman" w:hAnsi="Times New Roman" w:cs="Times New Roman"/>
          </w:rPr>
          <w:delTex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delText>
        </w:r>
        <w:r w:rsidRPr="006C0255" w:rsidDel="003D4ACF">
          <w:rPr>
            <w:rFonts w:ascii="Times New Roman" w:hAnsi="Times New Roman" w:cs="Times New Roman"/>
            <w:rPrChange w:id="823" w:author="Author">
              <w:rPr/>
            </w:rPrChange>
          </w:rPr>
          <w:delText xml:space="preserve">As a result, insectivorous lizards might not have evolved a preference for larger patches of prey, at least with small numbers (see </w:delText>
        </w:r>
        <w:r w:rsidR="00DB4A62" w:rsidRPr="006C0255" w:rsidDel="003D4ACF">
          <w:rPr>
            <w:rFonts w:ascii="Times New Roman" w:hAnsi="Times New Roman" w:cs="Times New Roman"/>
            <w:rPrChange w:id="824" w:author="Author">
              <w:rPr/>
            </w:rPrChange>
          </w:rPr>
          <w:fldChar w:fldCharType="begin"/>
        </w:r>
        <w:r w:rsidR="00DB4A62" w:rsidRPr="006C0255" w:rsidDel="003D4ACF">
          <w:rPr>
            <w:rFonts w:ascii="Times New Roman" w:hAnsi="Times New Roman" w:cs="Times New Roman"/>
            <w:rPrChange w:id="825" w:author="Author">
              <w:rPr/>
            </w:rPrChange>
          </w:rPr>
          <w:delInstrText>HYPERLINK \l "ref-recio_prey_2021"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826" w:author="Author">
              <w:rPr/>
            </w:rPrChange>
          </w:rPr>
          <w:fldChar w:fldCharType="separate"/>
        </w:r>
        <w:r w:rsidR="00DB4A62" w:rsidRPr="004A5E88" w:rsidDel="003D4ACF">
          <w:rPr>
            <w:rStyle w:val="Hyperlink"/>
            <w:rFonts w:ascii="Times New Roman" w:hAnsi="Times New Roman" w:cs="Times New Roman"/>
          </w:rPr>
          <w:delText>Recio et al. 2021</w:delText>
        </w:r>
        <w:r w:rsidR="00DB4A62" w:rsidRPr="006C0255" w:rsidDel="003D4ACF">
          <w:rPr>
            <w:rFonts w:ascii="Times New Roman" w:hAnsi="Times New Roman" w:cs="Times New Roman"/>
            <w:rPrChange w:id="827" w:author="Author">
              <w:rPr/>
            </w:rPrChange>
          </w:rPr>
          <w:fldChar w:fldCharType="end"/>
        </w:r>
        <w:r w:rsidRPr="006C0255" w:rsidDel="003D4ACF">
          <w:rPr>
            <w:rFonts w:ascii="Times New Roman" w:hAnsi="Times New Roman" w:cs="Times New Roman"/>
            <w:rPrChange w:id="828" w:author="Author">
              <w:rPr/>
            </w:rPrChange>
          </w:rPr>
          <w:delText>).</w:delText>
        </w:r>
      </w:del>
    </w:p>
    <w:p w14:paraId="681E9D6C" w14:textId="1F232096" w:rsidR="00DB4A62" w:rsidRPr="006C0255" w:rsidRDefault="00000000" w:rsidP="006C0255">
      <w:pPr>
        <w:pStyle w:val="BodyText"/>
        <w:spacing w:line="360" w:lineRule="auto"/>
        <w:rPr>
          <w:rFonts w:ascii="Times New Roman" w:hAnsi="Times New Roman" w:cs="Times New Roman"/>
          <w:rPrChange w:id="829" w:author="Author">
            <w:rPr/>
          </w:rPrChange>
        </w:rPr>
        <w:pPrChange w:id="830" w:author="Author">
          <w:pPr>
            <w:pStyle w:val="BodyText"/>
          </w:pPr>
        </w:pPrChange>
      </w:pPr>
      <w:del w:id="831" w:author="Author">
        <w:r w:rsidRPr="006C0255" w:rsidDel="003D4ACF">
          <w:rPr>
            <w:rFonts w:ascii="Times New Roman" w:hAnsi="Times New Roman" w:cs="Times New Roman"/>
            <w:rPrChange w:id="832" w:author="Author">
              <w:rPr/>
            </w:rPrChange>
          </w:rPr>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RPr="006C0255" w:rsidDel="003D4ACF">
          <w:rPr>
            <w:rFonts w:ascii="Times New Roman" w:hAnsi="Times New Roman" w:cs="Times New Roman"/>
            <w:rPrChange w:id="833" w:author="Author">
              <w:rPr/>
            </w:rPrChange>
          </w:rPr>
          <w:fldChar w:fldCharType="begin"/>
        </w:r>
        <w:r w:rsidR="00DB4A62" w:rsidRPr="006C0255" w:rsidDel="003D4ACF">
          <w:rPr>
            <w:rFonts w:ascii="Times New Roman" w:hAnsi="Times New Roman" w:cs="Times New Roman"/>
            <w:rPrChange w:id="834" w:author="Author">
              <w:rPr/>
            </w:rPrChange>
          </w:rPr>
          <w:delInstrText>HYPERLINK \l "ref-cooper2024tell"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835" w:author="Author">
              <w:rPr/>
            </w:rPrChange>
          </w:rPr>
          <w:fldChar w:fldCharType="separate"/>
        </w:r>
        <w:r w:rsidR="00DB4A62" w:rsidRPr="004A5E88" w:rsidDel="003D4ACF">
          <w:rPr>
            <w:rStyle w:val="Hyperlink"/>
            <w:rFonts w:ascii="Times New Roman" w:hAnsi="Times New Roman" w:cs="Times New Roman"/>
          </w:rPr>
          <w:delText>Cooper et al. 2024</w:delText>
        </w:r>
        <w:r w:rsidR="00DB4A62" w:rsidRPr="006C0255" w:rsidDel="003D4ACF">
          <w:rPr>
            <w:rFonts w:ascii="Times New Roman" w:hAnsi="Times New Roman" w:cs="Times New Roman"/>
            <w:rPrChange w:id="836" w:author="Author">
              <w:rPr/>
            </w:rPrChange>
          </w:rPr>
          <w:fldChar w:fldCharType="end"/>
        </w:r>
        <w:r w:rsidRPr="006C0255" w:rsidDel="003D4ACF">
          <w:rPr>
            <w:rFonts w:ascii="Times New Roman" w:hAnsi="Times New Roman" w:cs="Times New Roman"/>
            <w:rPrChange w:id="837" w:author="Author">
              <w:rPr/>
            </w:rPrChange>
          </w:rPr>
          <w:delText xml:space="preserve">). However, this manipulation could have made the task more challenging for lizards, potentially affecting their performance. Indeed, it is possible that </w:delText>
        </w:r>
        <w:r w:rsidRPr="006C0255" w:rsidDel="003D4ACF">
          <w:rPr>
            <w:rFonts w:ascii="Times New Roman" w:hAnsi="Times New Roman" w:cs="Times New Roman"/>
            <w:i/>
            <w:iCs/>
            <w:rPrChange w:id="838" w:author="Author">
              <w:rPr>
                <w:i/>
                <w:iCs/>
              </w:rPr>
            </w:rPrChange>
          </w:rPr>
          <w:delText>L. guichenoti</w:delText>
        </w:r>
        <w:r w:rsidRPr="006C0255" w:rsidDel="003D4ACF">
          <w:rPr>
            <w:rFonts w:ascii="Times New Roman" w:hAnsi="Times New Roman" w:cs="Times New Roman"/>
            <w:rPrChange w:id="839" w:author="Author">
              <w:rPr/>
            </w:rPrChange>
          </w:rPr>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6C0255" w:rsidDel="003D4ACF">
          <w:rPr>
            <w:rFonts w:ascii="Times New Roman" w:hAnsi="Times New Roman" w:cs="Times New Roman"/>
            <w:i/>
            <w:iCs/>
            <w:rPrChange w:id="840" w:author="Author">
              <w:rPr>
                <w:i/>
                <w:iCs/>
              </w:rPr>
            </w:rPrChange>
          </w:rPr>
          <w:delText>L. guichenoti</w:delText>
        </w:r>
        <w:r w:rsidRPr="006C0255" w:rsidDel="003D4ACF">
          <w:rPr>
            <w:rFonts w:ascii="Times New Roman" w:hAnsi="Times New Roman" w:cs="Times New Roman"/>
            <w:rPrChange w:id="841" w:author="Author">
              <w:rPr/>
            </w:rPrChange>
          </w:rPr>
          <w:delText xml:space="preserve"> and how they interact with numerical information. Such studies would enhance our understanding of how </w:delText>
        </w:r>
        <w:r w:rsidRPr="006C0255" w:rsidDel="003D4ACF">
          <w:rPr>
            <w:rFonts w:ascii="Times New Roman" w:hAnsi="Times New Roman" w:cs="Times New Roman"/>
            <w:i/>
            <w:iCs/>
            <w:rPrChange w:id="842" w:author="Author">
              <w:rPr>
                <w:i/>
                <w:iCs/>
              </w:rPr>
            </w:rPrChange>
          </w:rPr>
          <w:delText>L. guichenoti</w:delText>
        </w:r>
        <w:r w:rsidRPr="006C0255" w:rsidDel="003D4ACF">
          <w:rPr>
            <w:rFonts w:ascii="Times New Roman" w:hAnsi="Times New Roman" w:cs="Times New Roman"/>
            <w:rPrChange w:id="843" w:author="Author">
              <w:rPr/>
            </w:rPrChange>
          </w:rPr>
          <w:delText xml:space="preserve"> integrates different quantitative cues during foraging, providing insights into their decision-making processes and overall quantitative abilities.</w:delText>
        </w:r>
      </w:del>
    </w:p>
    <w:p w14:paraId="798A1F08" w14:textId="77777777" w:rsidR="00DB4A62" w:rsidRPr="004A5E88" w:rsidRDefault="00000000" w:rsidP="006C0255">
      <w:pPr>
        <w:pStyle w:val="Heading4"/>
        <w:spacing w:line="360" w:lineRule="auto"/>
        <w:rPr>
          <w:rFonts w:ascii="Times New Roman" w:hAnsi="Times New Roman" w:cs="Times New Roman"/>
        </w:rPr>
        <w:pPrChange w:id="844" w:author="Author">
          <w:pPr>
            <w:pStyle w:val="Heading4"/>
            <w:spacing w:line="480" w:lineRule="auto"/>
          </w:pPr>
        </w:pPrChange>
      </w:pPr>
      <w:bookmarkStart w:id="845" w:name="X35b1b55ffce8701d3f532a04794dbcbe2f8d227"/>
      <w:bookmarkEnd w:id="770"/>
      <w:r w:rsidRPr="004A5E88">
        <w:rPr>
          <w:rFonts w:ascii="Times New Roman" w:hAnsi="Times New Roman" w:cs="Times New Roman"/>
        </w:rPr>
        <w:t>Foraging behaviour is robust to early environmental experiences</w:t>
      </w:r>
    </w:p>
    <w:p w14:paraId="15B57F50" w14:textId="3CEA52BE" w:rsidR="00C80C4C" w:rsidRPr="004A5E88" w:rsidRDefault="00000000" w:rsidP="004A5E88">
      <w:pPr>
        <w:pStyle w:val="FirstParagraph"/>
        <w:spacing w:line="360" w:lineRule="auto"/>
        <w:rPr>
          <w:ins w:id="846" w:author="Author"/>
          <w:rFonts w:ascii="Times New Roman" w:hAnsi="Times New Roman" w:cs="Times New Roman"/>
        </w:rPr>
      </w:pPr>
      <w:r w:rsidRPr="004A5E88">
        <w:rPr>
          <w:rFonts w:ascii="Times New Roman" w:hAnsi="Times New Roman" w:cs="Times New Roman"/>
        </w:rPr>
        <w:t xml:space="preserve">Although the effects of early environment on cognition </w:t>
      </w:r>
      <w:del w:id="847" w:author="Author">
        <w:r w:rsidRPr="004A5E88" w:rsidDel="005C2E6E">
          <w:rPr>
            <w:rFonts w:ascii="Times New Roman" w:hAnsi="Times New Roman" w:cs="Times New Roman"/>
          </w:rPr>
          <w:delText xml:space="preserve">is </w:delText>
        </w:r>
      </w:del>
      <w:ins w:id="848" w:author="Author">
        <w:r w:rsidR="005C2E6E" w:rsidRPr="004A5E88">
          <w:rPr>
            <w:rFonts w:ascii="Times New Roman" w:hAnsi="Times New Roman" w:cs="Times New Roman"/>
          </w:rPr>
          <w:t xml:space="preserve">are </w:t>
        </w:r>
      </w:ins>
      <w:r w:rsidRPr="004A5E88">
        <w:rPr>
          <w:rFonts w:ascii="Times New Roman" w:hAnsi="Times New Roman" w:cs="Times New Roman"/>
        </w:rPr>
        <w:t>widely studied, little attention has been paid to its impacts on numerical discrimination</w:t>
      </w:r>
      <w:ins w:id="849" w:author="Author">
        <w:r w:rsidR="0085769C" w:rsidRPr="004A5E88">
          <w:rPr>
            <w:rFonts w:ascii="Times New Roman" w:hAnsi="Times New Roman" w:cs="Times New Roman"/>
          </w:rPr>
          <w:t xml:space="preserve"> and decision-making</w:t>
        </w:r>
      </w:ins>
      <w:r w:rsidRPr="004A5E88">
        <w:rPr>
          <w:rFonts w:ascii="Times New Roman" w:hAnsi="Times New Roman" w:cs="Times New Roman"/>
        </w:rPr>
        <w:t xml:space="preserve">. </w:t>
      </w:r>
      <w:ins w:id="850" w:author="Author">
        <w:r w:rsidR="00C80C4C" w:rsidRPr="004A5E88">
          <w:rPr>
            <w:rFonts w:ascii="Times New Roman" w:hAnsi="Times New Roman" w:cs="Times New Roman"/>
          </w:rPr>
          <w:t>We found that decision-making was not influenced by CORT elevations or incubation temperature, as latency to make a choice did not vary across prenatal conditions</w:t>
        </w:r>
        <w:r w:rsidR="00E074B0">
          <w:rPr>
            <w:rFonts w:ascii="Times New Roman" w:hAnsi="Times New Roman" w:cs="Times New Roman"/>
          </w:rPr>
          <w:t>, which</w:t>
        </w:r>
        <w:r w:rsidR="00C80C4C" w:rsidRPr="004A5E88">
          <w:rPr>
            <w:rFonts w:ascii="Times New Roman" w:hAnsi="Times New Roman" w:cs="Times New Roman"/>
          </w:rPr>
          <w:t xml:space="preserve"> suggests that </w:t>
        </w:r>
        <w:r w:rsidR="00C80C4C" w:rsidRPr="006C0255">
          <w:rPr>
            <w:rFonts w:ascii="Times New Roman" w:hAnsi="Times New Roman" w:cs="Times New Roman"/>
            <w:i/>
            <w:iCs/>
            <w:rPrChange w:id="851" w:author="Author">
              <w:rPr>
                <w:rFonts w:ascii="Times New Roman" w:hAnsi="Times New Roman" w:cs="Times New Roman"/>
              </w:rPr>
            </w:rPrChange>
          </w:rPr>
          <w:t>L. guichenoti</w:t>
        </w:r>
        <w:r w:rsidR="00C80C4C" w:rsidRPr="004A5E88">
          <w:rPr>
            <w:rFonts w:ascii="Times New Roman" w:hAnsi="Times New Roman" w:cs="Times New Roman"/>
          </w:rPr>
          <w:t xml:space="preserve"> may be robust to these early-life factors, at least in the context of foraging decisions. Previous studies have reported that pine snakes (Pituophis melanoleucus) incubated at low temperatures were slower and less proficient in capturing prey (Burger 1991), but cold incubated bearded dragons (Pogona vitticeps) were faster at approaching a novel object at least at a young age (Siviter et al. 2017a). Maternal</w:t>
        </w:r>
        <w:r w:rsidR="00E074B0">
          <w:rPr>
            <w:rFonts w:ascii="Times New Roman" w:hAnsi="Times New Roman" w:cs="Times New Roman"/>
          </w:rPr>
          <w:t>ly</w:t>
        </w:r>
        <w:r w:rsidR="00C80C4C" w:rsidRPr="004A5E88">
          <w:rPr>
            <w:rFonts w:ascii="Times New Roman" w:hAnsi="Times New Roman" w:cs="Times New Roman"/>
          </w:rPr>
          <w:t xml:space="preserve"> transmitted GCs are also known to reduce exploration and neophilia in different taxa (Koolhaas et al. 1999; Hope et al. 2018). Additionally, both prenatal CORT and incubation temperature can influence metabolic rate (MR), which in turn could affect motivation in food-based learning paradigms (Noble et al. 2018; Cossin-Sevrin et al. 2022; but see Trnik et al. 2011; Crino et al. 2014).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ins>
    </w:p>
    <w:p w14:paraId="5D15CF09" w14:textId="4902C6BD" w:rsidR="003D4ACF" w:rsidRPr="004A5E88" w:rsidRDefault="00C80C4C" w:rsidP="006C0255">
      <w:pPr>
        <w:pStyle w:val="FirstParagraph"/>
        <w:spacing w:line="360" w:lineRule="auto"/>
        <w:rPr>
          <w:ins w:id="852" w:author="Author"/>
          <w:rFonts w:ascii="Times New Roman" w:hAnsi="Times New Roman" w:cs="Times New Roman"/>
          <w:color w:val="000000" w:themeColor="text1"/>
        </w:rPr>
        <w:pPrChange w:id="853" w:author="Author">
          <w:pPr>
            <w:pStyle w:val="BodyText"/>
            <w:spacing w:line="360" w:lineRule="auto"/>
          </w:pPr>
        </w:pPrChange>
      </w:pPr>
      <w:ins w:id="854" w:author="Author">
        <w:r w:rsidRPr="004A5E88">
          <w:rPr>
            <w:rFonts w:ascii="Times New Roman" w:hAnsi="Times New Roman" w:cs="Times New Roman"/>
          </w:rPr>
          <w:t xml:space="preserve">Prenatal treatments did not influence quantity discrimination in </w:t>
        </w:r>
        <w:r w:rsidRPr="006C0255">
          <w:rPr>
            <w:rFonts w:ascii="Times New Roman" w:hAnsi="Times New Roman" w:cs="Times New Roman"/>
            <w:i/>
            <w:iCs/>
            <w:rPrChange w:id="855" w:author="Author">
              <w:rPr>
                <w:rFonts w:ascii="Times New Roman" w:hAnsi="Times New Roman" w:cs="Times New Roman"/>
              </w:rPr>
            </w:rPrChange>
          </w:rPr>
          <w:t>L. guichenoti</w:t>
        </w:r>
        <w:r w:rsidRPr="004A5E88">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w:t>
        </w:r>
        <w:r w:rsidR="00AB29F8" w:rsidRPr="004A5E88">
          <w:rPr>
            <w:rFonts w:ascii="Times New Roman" w:hAnsi="Times New Roman" w:cs="Times New Roman"/>
          </w:rPr>
          <w:t xml:space="preserve">Vila-Pouca </w:t>
        </w:r>
        <w:r w:rsidRPr="004A5E88">
          <w:rPr>
            <w:rFonts w:ascii="Times New Roman" w:hAnsi="Times New Roman" w:cs="Times New Roman"/>
          </w:rPr>
          <w:t xml:space="preserve">et al. 2019). </w:t>
        </w:r>
        <w:r w:rsidR="00AB29F8" w:rsidRPr="004A5E88">
          <w:rPr>
            <w:rFonts w:ascii="Times New Roman" w:hAnsi="Times New Roman" w:cs="Times New Roman"/>
          </w:rPr>
          <w:t>Vila-Pouca et al (2019) found that Port Jackson sharks (</w:t>
        </w:r>
        <w:r w:rsidR="00AB29F8" w:rsidRPr="006C0255">
          <w:rPr>
            <w:rFonts w:ascii="Times New Roman" w:hAnsi="Times New Roman" w:cs="Times New Roman"/>
            <w:i/>
            <w:iCs/>
            <w:rPrChange w:id="856" w:author="Author">
              <w:rPr>
                <w:rFonts w:ascii="Times New Roman" w:hAnsi="Times New Roman" w:cs="Times New Roman"/>
              </w:rPr>
            </w:rPrChange>
          </w:rPr>
          <w:t>Heterodontus portusjacksoni</w:t>
        </w:r>
        <w:r w:rsidR="00AB29F8" w:rsidRPr="004A5E88">
          <w:rPr>
            <w:rFonts w:ascii="Times New Roman" w:hAnsi="Times New Roman" w:cs="Times New Roman"/>
          </w:rPr>
          <w:t>) incubated at warmer temperatures learn</w:t>
        </w:r>
        <w:r w:rsidR="00F64C29" w:rsidRPr="004A5E88">
          <w:rPr>
            <w:rFonts w:ascii="Times New Roman" w:hAnsi="Times New Roman" w:cs="Times New Roman"/>
          </w:rPr>
          <w:t>ed</w:t>
        </w:r>
        <w:r w:rsidR="00AB29F8" w:rsidRPr="004A5E88">
          <w:rPr>
            <w:rFonts w:ascii="Times New Roman" w:hAnsi="Times New Roman" w:cs="Times New Roman"/>
          </w:rPr>
          <w:t xml:space="preserve"> a numerical rule faster than cold-incubated individuals. </w:t>
        </w:r>
        <w:r w:rsidRPr="004A5E88">
          <w:rPr>
            <w:rFonts w:ascii="Times New Roman" w:hAnsi="Times New Roman" w:cs="Times New Roman"/>
          </w:rPr>
          <w:t>Given the potent effects of early environment on cognition and brain development (Szuran et al. 1994; Zhu et al. 2004; Amiel and Shine 2012; Clark et al. 2014; Amiel et al. 2014; Lui et al. 2017; Amiel et al. 2017), it is crucial to explore how early environmental conditions shape numerical abilities across taxa.</w:t>
        </w:r>
      </w:ins>
      <w:del w:id="857" w:author="Author">
        <w:r w:rsidRPr="004A5E88" w:rsidDel="00C93981">
          <w:rPr>
            <w:rFonts w:ascii="Times New Roman" w:hAnsi="Times New Roman" w:cs="Times New Roman"/>
          </w:rPr>
          <w:delText>To the best of our knowledge, there is only one study examining how developmental conditions influence numerical abilities (</w:delText>
        </w:r>
        <w:r w:rsidR="00DB4A62" w:rsidRPr="006C0255" w:rsidDel="00C93981">
          <w:rPr>
            <w:rFonts w:ascii="Times New Roman" w:hAnsi="Times New Roman" w:cs="Times New Roman"/>
            <w:rPrChange w:id="858" w:author="Author">
              <w:rPr/>
            </w:rPrChange>
          </w:rPr>
          <w:fldChar w:fldCharType="begin"/>
        </w:r>
        <w:r w:rsidR="00DB4A62" w:rsidRPr="006C0255" w:rsidDel="00C93981">
          <w:rPr>
            <w:rFonts w:ascii="Times New Roman" w:hAnsi="Times New Roman" w:cs="Times New Roman"/>
            <w:rPrChange w:id="859" w:author="Author">
              <w:rPr/>
            </w:rPrChange>
          </w:rPr>
          <w:delInstrText>HYPERLINK \l "ref-vila_pouca_quantity_2019"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60" w:author="Author">
              <w:rPr/>
            </w:rPrChange>
          </w:rPr>
          <w:fldChar w:fldCharType="separate"/>
        </w:r>
        <w:r w:rsidR="00DB4A62" w:rsidRPr="004A5E88" w:rsidDel="00C93981">
          <w:rPr>
            <w:rStyle w:val="Hyperlink"/>
            <w:rFonts w:ascii="Times New Roman" w:hAnsi="Times New Roman" w:cs="Times New Roman"/>
          </w:rPr>
          <w:delText>Vila Pouca et al. 2019</w:delText>
        </w:r>
        <w:r w:rsidR="00DB4A62" w:rsidRPr="006C0255" w:rsidDel="00C93981">
          <w:rPr>
            <w:rFonts w:ascii="Times New Roman" w:hAnsi="Times New Roman" w:cs="Times New Roman"/>
            <w:rPrChange w:id="861" w:author="Author">
              <w:rPr/>
            </w:rPrChange>
          </w:rPr>
          <w:fldChar w:fldCharType="end"/>
        </w:r>
        <w:r w:rsidRPr="004A5E88" w:rsidDel="00C93981">
          <w:rPr>
            <w:rFonts w:ascii="Times New Roman" w:hAnsi="Times New Roman" w:cs="Times New Roman"/>
          </w:rPr>
          <w:delText>). Given the potent effects of early environment on cognition and brain development (</w:delText>
        </w:r>
        <w:r w:rsidR="00DB4A62" w:rsidRPr="006C0255" w:rsidDel="00C93981">
          <w:rPr>
            <w:rFonts w:ascii="Times New Roman" w:hAnsi="Times New Roman" w:cs="Times New Roman"/>
            <w:rPrChange w:id="862" w:author="Author">
              <w:rPr/>
            </w:rPrChange>
          </w:rPr>
          <w:fldChar w:fldCharType="begin"/>
        </w:r>
        <w:r w:rsidR="00DB4A62" w:rsidRPr="006C0255" w:rsidDel="00C93981">
          <w:rPr>
            <w:rFonts w:ascii="Times New Roman" w:hAnsi="Times New Roman" w:cs="Times New Roman"/>
            <w:rPrChange w:id="863" w:author="Author">
              <w:rPr/>
            </w:rPrChange>
          </w:rPr>
          <w:delInstrText>HYPERLINK \l "ref-szuran_water_1994"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64" w:author="Author">
              <w:rPr/>
            </w:rPrChange>
          </w:rPr>
          <w:fldChar w:fldCharType="separate"/>
        </w:r>
        <w:r w:rsidR="00DB4A62" w:rsidRPr="004A5E88" w:rsidDel="00C93981">
          <w:rPr>
            <w:rStyle w:val="Hyperlink"/>
            <w:rFonts w:ascii="Times New Roman" w:hAnsi="Times New Roman" w:cs="Times New Roman"/>
          </w:rPr>
          <w:delText>Szuran et al. 1994</w:delText>
        </w:r>
        <w:r w:rsidR="00DB4A62" w:rsidRPr="006C0255" w:rsidDel="00C93981">
          <w:rPr>
            <w:rFonts w:ascii="Times New Roman" w:hAnsi="Times New Roman" w:cs="Times New Roman"/>
            <w:rPrChange w:id="865"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66" w:author="Author">
              <w:rPr/>
            </w:rPrChange>
          </w:rPr>
          <w:fldChar w:fldCharType="begin"/>
        </w:r>
        <w:r w:rsidR="00DB4A62" w:rsidRPr="006C0255" w:rsidDel="00C93981">
          <w:rPr>
            <w:rFonts w:ascii="Times New Roman" w:hAnsi="Times New Roman" w:cs="Times New Roman"/>
            <w:rPrChange w:id="867" w:author="Author">
              <w:rPr/>
            </w:rPrChange>
          </w:rPr>
          <w:delInstrText>HYPERLINK \l "ref-zhu_prenatal_2004"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68" w:author="Author">
              <w:rPr/>
            </w:rPrChange>
          </w:rPr>
          <w:fldChar w:fldCharType="separate"/>
        </w:r>
        <w:r w:rsidR="00DB4A62" w:rsidRPr="004A5E88" w:rsidDel="00C93981">
          <w:rPr>
            <w:rStyle w:val="Hyperlink"/>
            <w:rFonts w:ascii="Times New Roman" w:hAnsi="Times New Roman" w:cs="Times New Roman"/>
          </w:rPr>
          <w:delText>Zhu et al. 2004</w:delText>
        </w:r>
        <w:r w:rsidR="00DB4A62" w:rsidRPr="006C0255" w:rsidDel="00C93981">
          <w:rPr>
            <w:rFonts w:ascii="Times New Roman" w:hAnsi="Times New Roman" w:cs="Times New Roman"/>
            <w:rPrChange w:id="869"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70" w:author="Author">
              <w:rPr/>
            </w:rPrChange>
          </w:rPr>
          <w:fldChar w:fldCharType="begin"/>
        </w:r>
        <w:r w:rsidR="00DB4A62" w:rsidRPr="006C0255" w:rsidDel="00C93981">
          <w:rPr>
            <w:rFonts w:ascii="Times New Roman" w:hAnsi="Times New Roman" w:cs="Times New Roman"/>
            <w:rPrChange w:id="871" w:author="Author">
              <w:rPr/>
            </w:rPrChange>
          </w:rPr>
          <w:delInstrText>HYPERLINK \l "ref-amiel_hotter_2012"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72" w:author="Author">
              <w:rPr/>
            </w:rPrChange>
          </w:rPr>
          <w:fldChar w:fldCharType="separate"/>
        </w:r>
        <w:r w:rsidR="00DB4A62" w:rsidRPr="004A5E88" w:rsidDel="00C93981">
          <w:rPr>
            <w:rStyle w:val="Hyperlink"/>
            <w:rFonts w:ascii="Times New Roman" w:hAnsi="Times New Roman" w:cs="Times New Roman"/>
          </w:rPr>
          <w:delText>Amiel and Shine 2012</w:delText>
        </w:r>
        <w:r w:rsidR="00DB4A62" w:rsidRPr="006C0255" w:rsidDel="00C93981">
          <w:rPr>
            <w:rFonts w:ascii="Times New Roman" w:hAnsi="Times New Roman" w:cs="Times New Roman"/>
            <w:rPrChange w:id="873"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74" w:author="Author">
              <w:rPr/>
            </w:rPrChange>
          </w:rPr>
          <w:fldChar w:fldCharType="begin"/>
        </w:r>
        <w:r w:rsidR="00DB4A62" w:rsidRPr="006C0255" w:rsidDel="00C93981">
          <w:rPr>
            <w:rFonts w:ascii="Times New Roman" w:hAnsi="Times New Roman" w:cs="Times New Roman"/>
            <w:rPrChange w:id="875" w:author="Author">
              <w:rPr/>
            </w:rPrChange>
          </w:rPr>
          <w:delInstrText>HYPERLINK \l "ref-clark_colour_2014"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76" w:author="Author">
              <w:rPr/>
            </w:rPrChange>
          </w:rPr>
          <w:fldChar w:fldCharType="separate"/>
        </w:r>
        <w:r w:rsidR="00DB4A62" w:rsidRPr="004A5E88" w:rsidDel="00C93981">
          <w:rPr>
            <w:rStyle w:val="Hyperlink"/>
            <w:rFonts w:ascii="Times New Roman" w:hAnsi="Times New Roman" w:cs="Times New Roman"/>
          </w:rPr>
          <w:delText>Clark et al. 2014</w:delText>
        </w:r>
        <w:r w:rsidR="00DB4A62" w:rsidRPr="006C0255" w:rsidDel="00C93981">
          <w:rPr>
            <w:rFonts w:ascii="Times New Roman" w:hAnsi="Times New Roman" w:cs="Times New Roman"/>
            <w:rPrChange w:id="877"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78" w:author="Author">
              <w:rPr/>
            </w:rPrChange>
          </w:rPr>
          <w:fldChar w:fldCharType="begin"/>
        </w:r>
        <w:r w:rsidR="00DB4A62" w:rsidRPr="006C0255" w:rsidDel="00C93981">
          <w:rPr>
            <w:rFonts w:ascii="Times New Roman" w:hAnsi="Times New Roman" w:cs="Times New Roman"/>
            <w:rPrChange w:id="879" w:author="Author">
              <w:rPr/>
            </w:rPrChange>
          </w:rPr>
          <w:delInstrText>HYPERLINK \l "ref-amiel_egg_2014"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80" w:author="Author">
              <w:rPr/>
            </w:rPrChange>
          </w:rPr>
          <w:fldChar w:fldCharType="separate"/>
        </w:r>
        <w:r w:rsidR="00DB4A62" w:rsidRPr="004A5E88" w:rsidDel="00C93981">
          <w:rPr>
            <w:rStyle w:val="Hyperlink"/>
            <w:rFonts w:ascii="Times New Roman" w:hAnsi="Times New Roman" w:cs="Times New Roman"/>
          </w:rPr>
          <w:delText>Amiel et al. 2014</w:delText>
        </w:r>
        <w:r w:rsidR="00DB4A62" w:rsidRPr="006C0255" w:rsidDel="00C93981">
          <w:rPr>
            <w:rFonts w:ascii="Times New Roman" w:hAnsi="Times New Roman" w:cs="Times New Roman"/>
            <w:rPrChange w:id="881"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82" w:author="Author">
              <w:rPr/>
            </w:rPrChange>
          </w:rPr>
          <w:fldChar w:fldCharType="begin"/>
        </w:r>
        <w:r w:rsidR="00DB4A62" w:rsidRPr="006C0255" w:rsidDel="00C93981">
          <w:rPr>
            <w:rFonts w:ascii="Times New Roman" w:hAnsi="Times New Roman" w:cs="Times New Roman"/>
            <w:rPrChange w:id="883" w:author="Author">
              <w:rPr/>
            </w:rPrChange>
          </w:rPr>
          <w:delInstrText>HYPERLINK \l "ref-lui2017chronic"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84" w:author="Author">
              <w:rPr/>
            </w:rPrChange>
          </w:rPr>
          <w:fldChar w:fldCharType="separate"/>
        </w:r>
        <w:r w:rsidR="00DB4A62" w:rsidRPr="004A5E88" w:rsidDel="00C93981">
          <w:rPr>
            <w:rStyle w:val="Hyperlink"/>
            <w:rFonts w:ascii="Times New Roman" w:hAnsi="Times New Roman" w:cs="Times New Roman"/>
          </w:rPr>
          <w:delText>Lui et al. 2017</w:delText>
        </w:r>
        <w:r w:rsidR="00DB4A62" w:rsidRPr="006C0255" w:rsidDel="00C93981">
          <w:rPr>
            <w:rFonts w:ascii="Times New Roman" w:hAnsi="Times New Roman" w:cs="Times New Roman"/>
            <w:rPrChange w:id="885" w:author="Author">
              <w:rPr/>
            </w:rPrChange>
          </w:rPr>
          <w:fldChar w:fldCharType="end"/>
        </w:r>
        <w:r w:rsidRPr="004A5E88" w:rsidDel="00C93981">
          <w:rPr>
            <w:rFonts w:ascii="Times New Roman" w:hAnsi="Times New Roman" w:cs="Times New Roman"/>
          </w:rPr>
          <w:delText xml:space="preserve">; </w:delText>
        </w:r>
        <w:r w:rsidR="00DB4A62" w:rsidRPr="006C0255" w:rsidDel="00C93981">
          <w:rPr>
            <w:rFonts w:ascii="Times New Roman" w:hAnsi="Times New Roman" w:cs="Times New Roman"/>
            <w:rPrChange w:id="886" w:author="Author">
              <w:rPr/>
            </w:rPrChange>
          </w:rPr>
          <w:fldChar w:fldCharType="begin"/>
        </w:r>
        <w:r w:rsidR="00DB4A62" w:rsidRPr="006C0255" w:rsidDel="00C93981">
          <w:rPr>
            <w:rFonts w:ascii="Times New Roman" w:hAnsi="Times New Roman" w:cs="Times New Roman"/>
            <w:rPrChange w:id="887" w:author="Author">
              <w:rPr/>
            </w:rPrChange>
          </w:rPr>
          <w:delInstrText>HYPERLINK \l "ref-amiel_effects_2017" \h</w:delInstrText>
        </w:r>
        <w:r w:rsidR="00DB4A62" w:rsidRPr="006C0255" w:rsidDel="00C93981">
          <w:rPr>
            <w:rFonts w:ascii="Times New Roman" w:hAnsi="Times New Roman" w:cs="Times New Roman"/>
          </w:rPr>
        </w:r>
        <w:r w:rsidR="00DB4A62" w:rsidRPr="006C0255" w:rsidDel="00C93981">
          <w:rPr>
            <w:rFonts w:ascii="Times New Roman" w:hAnsi="Times New Roman" w:cs="Times New Roman"/>
            <w:rPrChange w:id="888" w:author="Author">
              <w:rPr/>
            </w:rPrChange>
          </w:rPr>
          <w:fldChar w:fldCharType="separate"/>
        </w:r>
        <w:r w:rsidR="00DB4A62" w:rsidRPr="004A5E88" w:rsidDel="00C93981">
          <w:rPr>
            <w:rStyle w:val="Hyperlink"/>
            <w:rFonts w:ascii="Times New Roman" w:hAnsi="Times New Roman" w:cs="Times New Roman"/>
          </w:rPr>
          <w:delText>Amiel et al. 2017</w:delText>
        </w:r>
        <w:r w:rsidR="00DB4A62" w:rsidRPr="006C0255" w:rsidDel="00C93981">
          <w:rPr>
            <w:rFonts w:ascii="Times New Roman" w:hAnsi="Times New Roman" w:cs="Times New Roman"/>
            <w:rPrChange w:id="889" w:author="Author">
              <w:rPr/>
            </w:rPrChange>
          </w:rPr>
          <w:fldChar w:fldCharType="end"/>
        </w:r>
        <w:r w:rsidRPr="004A5E88" w:rsidDel="00C93981">
          <w:rPr>
            <w:rFonts w:ascii="Times New Roman" w:hAnsi="Times New Roman" w:cs="Times New Roman"/>
          </w:rPr>
          <w:delText>), it is crucial to explore how early environmental conditions shape numerical abilities across taxa.</w:delText>
        </w:r>
      </w:del>
    </w:p>
    <w:p w14:paraId="42D57E33" w14:textId="7F7C337D" w:rsidR="00DB4A62" w:rsidRPr="004A5E88" w:rsidRDefault="00DB4A62" w:rsidP="006C0255">
      <w:pPr>
        <w:pStyle w:val="FirstParagraph"/>
        <w:spacing w:line="360" w:lineRule="auto"/>
        <w:rPr>
          <w:rFonts w:ascii="Times New Roman" w:hAnsi="Times New Roman" w:cs="Times New Roman"/>
        </w:rPr>
        <w:pPrChange w:id="890" w:author="Author">
          <w:pPr>
            <w:pStyle w:val="FirstParagraph"/>
            <w:spacing w:line="480" w:lineRule="auto"/>
          </w:pPr>
        </w:pPrChange>
      </w:pPr>
    </w:p>
    <w:p w14:paraId="135753F4" w14:textId="6E964F4C" w:rsidR="00DB4A62" w:rsidRPr="004A5E88" w:rsidDel="003D4ACF" w:rsidRDefault="00000000" w:rsidP="006C0255">
      <w:pPr>
        <w:pStyle w:val="BodyText"/>
        <w:spacing w:line="360" w:lineRule="auto"/>
        <w:rPr>
          <w:del w:id="891" w:author="Author"/>
          <w:rFonts w:ascii="Times New Roman" w:hAnsi="Times New Roman" w:cs="Times New Roman"/>
        </w:rPr>
        <w:pPrChange w:id="892" w:author="Author">
          <w:pPr>
            <w:pStyle w:val="BodyText"/>
            <w:spacing w:line="480" w:lineRule="auto"/>
          </w:pPr>
        </w:pPrChange>
      </w:pPr>
      <w:del w:id="893" w:author="Author">
        <w:r w:rsidRPr="004A5E88" w:rsidDel="003D4ACF">
          <w:rPr>
            <w:rFonts w:ascii="Times New Roman" w:hAnsi="Times New Roman" w:cs="Times New Roman"/>
          </w:rPr>
          <w:delText xml:space="preserve">In our experimental design, prenatal treatments did not influence numerical discrimination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RPr="006C0255" w:rsidDel="003D4ACF">
          <w:rPr>
            <w:rFonts w:ascii="Times New Roman" w:hAnsi="Times New Roman" w:cs="Times New Roman"/>
            <w:rPrChange w:id="894" w:author="Author">
              <w:rPr/>
            </w:rPrChange>
          </w:rPr>
          <w:fldChar w:fldCharType="begin"/>
        </w:r>
        <w:r w:rsidR="00DB4A62" w:rsidRPr="006C0255" w:rsidDel="003D4ACF">
          <w:rPr>
            <w:rFonts w:ascii="Times New Roman" w:hAnsi="Times New Roman" w:cs="Times New Roman"/>
            <w:rPrChange w:id="895" w:author="Author">
              <w:rPr/>
            </w:rPrChange>
          </w:rPr>
          <w:delInstrText>HYPERLINK \l "ref-szuran_water_1994"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896" w:author="Author">
              <w:rPr/>
            </w:rPrChange>
          </w:rPr>
          <w:fldChar w:fldCharType="separate"/>
        </w:r>
        <w:r w:rsidR="00DB4A62" w:rsidRPr="004A5E88" w:rsidDel="003D4ACF">
          <w:rPr>
            <w:rStyle w:val="Hyperlink"/>
            <w:rFonts w:ascii="Times New Roman" w:hAnsi="Times New Roman" w:cs="Times New Roman"/>
          </w:rPr>
          <w:delText>Szuran et al. 1994</w:delText>
        </w:r>
        <w:r w:rsidR="00DB4A62" w:rsidRPr="006C0255" w:rsidDel="003D4ACF">
          <w:rPr>
            <w:rFonts w:ascii="Times New Roman" w:hAnsi="Times New Roman" w:cs="Times New Roman"/>
            <w:rPrChange w:id="897"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898" w:author="Author">
              <w:rPr/>
            </w:rPrChange>
          </w:rPr>
          <w:fldChar w:fldCharType="begin"/>
        </w:r>
        <w:r w:rsidR="00DB4A62" w:rsidRPr="006C0255" w:rsidDel="003D4ACF">
          <w:rPr>
            <w:rFonts w:ascii="Times New Roman" w:hAnsi="Times New Roman" w:cs="Times New Roman"/>
            <w:rPrChange w:id="899" w:author="Author">
              <w:rPr/>
            </w:rPrChange>
          </w:rPr>
          <w:delInstrText>HYPERLINK \l "ref-zhu_prenatal_2004"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00" w:author="Author">
              <w:rPr/>
            </w:rPrChange>
          </w:rPr>
          <w:fldChar w:fldCharType="separate"/>
        </w:r>
        <w:r w:rsidR="00DB4A62" w:rsidRPr="004A5E88" w:rsidDel="003D4ACF">
          <w:rPr>
            <w:rStyle w:val="Hyperlink"/>
            <w:rFonts w:ascii="Times New Roman" w:hAnsi="Times New Roman" w:cs="Times New Roman"/>
          </w:rPr>
          <w:delText>Zhu et al. 2004</w:delText>
        </w:r>
        <w:r w:rsidR="00DB4A62" w:rsidRPr="006C0255" w:rsidDel="003D4ACF">
          <w:rPr>
            <w:rFonts w:ascii="Times New Roman" w:hAnsi="Times New Roman" w:cs="Times New Roman"/>
            <w:rPrChange w:id="901"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02" w:author="Author">
              <w:rPr/>
            </w:rPrChange>
          </w:rPr>
          <w:fldChar w:fldCharType="begin"/>
        </w:r>
        <w:r w:rsidR="00DB4A62" w:rsidRPr="006C0255" w:rsidDel="003D4ACF">
          <w:rPr>
            <w:rFonts w:ascii="Times New Roman" w:hAnsi="Times New Roman" w:cs="Times New Roman"/>
            <w:rPrChange w:id="903" w:author="Author">
              <w:rPr/>
            </w:rPrChange>
          </w:rPr>
          <w:delInstrText>HYPERLINK \l "ref-amiel_hotter_2012"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04" w:author="Author">
              <w:rPr/>
            </w:rPrChange>
          </w:rPr>
          <w:fldChar w:fldCharType="separate"/>
        </w:r>
        <w:r w:rsidR="00DB4A62" w:rsidRPr="004A5E88" w:rsidDel="003D4ACF">
          <w:rPr>
            <w:rStyle w:val="Hyperlink"/>
            <w:rFonts w:ascii="Times New Roman" w:hAnsi="Times New Roman" w:cs="Times New Roman"/>
          </w:rPr>
          <w:delText>Amiel and Shine 2012</w:delText>
        </w:r>
        <w:r w:rsidR="00DB4A62" w:rsidRPr="006C0255" w:rsidDel="003D4ACF">
          <w:rPr>
            <w:rFonts w:ascii="Times New Roman" w:hAnsi="Times New Roman" w:cs="Times New Roman"/>
            <w:rPrChange w:id="90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06" w:author="Author">
              <w:rPr/>
            </w:rPrChange>
          </w:rPr>
          <w:fldChar w:fldCharType="begin"/>
        </w:r>
        <w:r w:rsidR="00DB4A62" w:rsidRPr="006C0255" w:rsidDel="003D4ACF">
          <w:rPr>
            <w:rFonts w:ascii="Times New Roman" w:hAnsi="Times New Roman" w:cs="Times New Roman"/>
            <w:rPrChange w:id="907" w:author="Author">
              <w:rPr/>
            </w:rPrChange>
          </w:rPr>
          <w:delInstrText>HYPERLINK \l "ref-clark_colour_2014"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08" w:author="Author">
              <w:rPr/>
            </w:rPrChange>
          </w:rPr>
          <w:fldChar w:fldCharType="separate"/>
        </w:r>
        <w:r w:rsidR="00DB4A62" w:rsidRPr="004A5E88" w:rsidDel="003D4ACF">
          <w:rPr>
            <w:rStyle w:val="Hyperlink"/>
            <w:rFonts w:ascii="Times New Roman" w:hAnsi="Times New Roman" w:cs="Times New Roman"/>
          </w:rPr>
          <w:delText>Clark et al. 2014</w:delText>
        </w:r>
        <w:r w:rsidR="00DB4A62" w:rsidRPr="006C0255" w:rsidDel="003D4ACF">
          <w:rPr>
            <w:rFonts w:ascii="Times New Roman" w:hAnsi="Times New Roman" w:cs="Times New Roman"/>
            <w:rPrChange w:id="909"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10" w:author="Author">
              <w:rPr/>
            </w:rPrChange>
          </w:rPr>
          <w:fldChar w:fldCharType="begin"/>
        </w:r>
        <w:r w:rsidR="00DB4A62" w:rsidRPr="006C0255" w:rsidDel="003D4ACF">
          <w:rPr>
            <w:rFonts w:ascii="Times New Roman" w:hAnsi="Times New Roman" w:cs="Times New Roman"/>
            <w:rPrChange w:id="911" w:author="Author">
              <w:rPr/>
            </w:rPrChange>
          </w:rPr>
          <w:delInstrText>HYPERLINK \l "ref-amiel_egg_2014"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12" w:author="Author">
              <w:rPr/>
            </w:rPrChange>
          </w:rPr>
          <w:fldChar w:fldCharType="separate"/>
        </w:r>
        <w:r w:rsidR="00DB4A62" w:rsidRPr="004A5E88" w:rsidDel="003D4ACF">
          <w:rPr>
            <w:rStyle w:val="Hyperlink"/>
            <w:rFonts w:ascii="Times New Roman" w:hAnsi="Times New Roman" w:cs="Times New Roman"/>
          </w:rPr>
          <w:delText>Amiel et al. 2014</w:delText>
        </w:r>
        <w:r w:rsidR="00DB4A62" w:rsidRPr="006C0255" w:rsidDel="003D4ACF">
          <w:rPr>
            <w:rFonts w:ascii="Times New Roman" w:hAnsi="Times New Roman" w:cs="Times New Roman"/>
            <w:rPrChange w:id="913"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14" w:author="Author">
              <w:rPr/>
            </w:rPrChange>
          </w:rPr>
          <w:fldChar w:fldCharType="begin"/>
        </w:r>
        <w:r w:rsidR="00DB4A62" w:rsidRPr="006C0255" w:rsidDel="003D4ACF">
          <w:rPr>
            <w:rFonts w:ascii="Times New Roman" w:hAnsi="Times New Roman" w:cs="Times New Roman"/>
            <w:rPrChange w:id="915" w:author="Author">
              <w:rPr/>
            </w:rPrChange>
          </w:rPr>
          <w:delInstrText>HYPERLINK \l "ref-lui2017chronic"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16" w:author="Author">
              <w:rPr/>
            </w:rPrChange>
          </w:rPr>
          <w:fldChar w:fldCharType="separate"/>
        </w:r>
        <w:r w:rsidR="00DB4A62" w:rsidRPr="004A5E88" w:rsidDel="003D4ACF">
          <w:rPr>
            <w:rStyle w:val="Hyperlink"/>
            <w:rFonts w:ascii="Times New Roman" w:hAnsi="Times New Roman" w:cs="Times New Roman"/>
          </w:rPr>
          <w:delText>Lui et al. 2017</w:delText>
        </w:r>
        <w:r w:rsidR="00DB4A62" w:rsidRPr="006C0255" w:rsidDel="003D4ACF">
          <w:rPr>
            <w:rFonts w:ascii="Times New Roman" w:hAnsi="Times New Roman" w:cs="Times New Roman"/>
            <w:rPrChange w:id="917"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18" w:author="Author">
              <w:rPr/>
            </w:rPrChange>
          </w:rPr>
          <w:fldChar w:fldCharType="begin"/>
        </w:r>
        <w:r w:rsidR="00DB4A62" w:rsidRPr="006C0255" w:rsidDel="003D4ACF">
          <w:rPr>
            <w:rFonts w:ascii="Times New Roman" w:hAnsi="Times New Roman" w:cs="Times New Roman"/>
            <w:rPrChange w:id="919" w:author="Author">
              <w:rPr/>
            </w:rPrChange>
          </w:rPr>
          <w:delInstrText>HYPERLINK \l "ref-amiel_effects_2017"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20" w:author="Author">
              <w:rPr/>
            </w:rPrChange>
          </w:rPr>
          <w:fldChar w:fldCharType="separate"/>
        </w:r>
        <w:r w:rsidR="00DB4A62" w:rsidRPr="004A5E88" w:rsidDel="003D4ACF">
          <w:rPr>
            <w:rStyle w:val="Hyperlink"/>
            <w:rFonts w:ascii="Times New Roman" w:hAnsi="Times New Roman" w:cs="Times New Roman"/>
          </w:rPr>
          <w:delText>Amiel et al. 2017</w:delText>
        </w:r>
        <w:r w:rsidR="00DB4A62" w:rsidRPr="006C0255" w:rsidDel="003D4ACF">
          <w:rPr>
            <w:rFonts w:ascii="Times New Roman" w:hAnsi="Times New Roman" w:cs="Times New Roman"/>
            <w:rPrChange w:id="921" w:author="Author">
              <w:rPr/>
            </w:rPrChange>
          </w:rPr>
          <w:fldChar w:fldCharType="end"/>
        </w:r>
        <w:r w:rsidRPr="004A5E88"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RPr="006C0255" w:rsidDel="003D4ACF">
          <w:rPr>
            <w:rFonts w:ascii="Times New Roman" w:hAnsi="Times New Roman" w:cs="Times New Roman"/>
            <w:rPrChange w:id="922" w:author="Author">
              <w:rPr/>
            </w:rPrChange>
          </w:rPr>
          <w:fldChar w:fldCharType="begin"/>
        </w:r>
        <w:r w:rsidR="00DB4A62" w:rsidRPr="006C0255" w:rsidDel="003D4ACF">
          <w:rPr>
            <w:rFonts w:ascii="Times New Roman" w:hAnsi="Times New Roman" w:cs="Times New Roman"/>
            <w:rPrChange w:id="923" w:author="Author">
              <w:rPr/>
            </w:rPrChange>
          </w:rPr>
          <w:delInstrText>HYPERLINK \l "ref-agrillo2014spontaneous"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24" w:author="Author">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6C0255" w:rsidDel="003D4ACF">
          <w:rPr>
            <w:rFonts w:ascii="Times New Roman" w:hAnsi="Times New Roman" w:cs="Times New Roman"/>
            <w:rPrChange w:id="92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26" w:author="Author">
              <w:rPr/>
            </w:rPrChange>
          </w:rPr>
          <w:fldChar w:fldCharType="begin"/>
        </w:r>
        <w:r w:rsidR="00DB4A62" w:rsidRPr="006C0255" w:rsidDel="003D4ACF">
          <w:rPr>
            <w:rFonts w:ascii="Times New Roman" w:hAnsi="Times New Roman" w:cs="Times New Roman"/>
            <w:rPrChange w:id="927" w:author="Author">
              <w:rPr/>
            </w:rPrChange>
          </w:rPr>
          <w:delInstrText>HYPERLINK \l "ref-nieder2018evolution"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28" w:author="Author">
              <w:rPr/>
            </w:rPrChange>
          </w:rPr>
          <w:fldChar w:fldCharType="separate"/>
        </w:r>
        <w:r w:rsidR="00DB4A62" w:rsidRPr="004A5E88" w:rsidDel="003D4ACF">
          <w:rPr>
            <w:rStyle w:val="Hyperlink"/>
            <w:rFonts w:ascii="Times New Roman" w:hAnsi="Times New Roman" w:cs="Times New Roman"/>
          </w:rPr>
          <w:delText>Nieder 2018</w:delText>
        </w:r>
        <w:r w:rsidR="00DB4A62" w:rsidRPr="006C0255" w:rsidDel="003D4ACF">
          <w:rPr>
            <w:rFonts w:ascii="Times New Roman" w:hAnsi="Times New Roman" w:cs="Times New Roman"/>
            <w:rPrChange w:id="929" w:author="Author">
              <w:rPr/>
            </w:rPrChange>
          </w:rPr>
          <w:fldChar w:fldCharType="end"/>
        </w:r>
        <w:r w:rsidRPr="004A5E88" w:rsidDel="003D4ACF">
          <w:rPr>
            <w:rFonts w:ascii="Times New Roman" w:hAnsi="Times New Roman" w:cs="Times New Roman"/>
          </w:rPr>
          <w:delText xml:space="preserve">). However, we did not find any effect of the experimental treatments on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4A5E88" w:rsidDel="003D4ACF">
          <w:rPr>
            <w:rFonts w:ascii="Times New Roman" w:hAnsi="Times New Roman" w:cs="Times New Roman"/>
            <w:i/>
            <w:iCs/>
          </w:rPr>
          <w:delText>Bassiana dupeyerri</w:delText>
        </w:r>
        <w:r w:rsidRPr="004A5E88"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RPr="006C0255" w:rsidDel="003D4ACF">
          <w:rPr>
            <w:rFonts w:ascii="Times New Roman" w:hAnsi="Times New Roman" w:cs="Times New Roman"/>
            <w:rPrChange w:id="930" w:author="Author">
              <w:rPr/>
            </w:rPrChange>
          </w:rPr>
          <w:fldChar w:fldCharType="begin"/>
        </w:r>
        <w:r w:rsidR="00DB4A62" w:rsidRPr="006C0255" w:rsidDel="003D4ACF">
          <w:rPr>
            <w:rFonts w:ascii="Times New Roman" w:hAnsi="Times New Roman" w:cs="Times New Roman"/>
            <w:rPrChange w:id="931" w:author="Author">
              <w:rPr/>
            </w:rPrChange>
          </w:rPr>
          <w:delInstrText>HYPERLINK \l "ref-amiel_effects_2017"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32" w:author="Author">
              <w:rPr/>
            </w:rPrChange>
          </w:rPr>
          <w:fldChar w:fldCharType="separate"/>
        </w:r>
        <w:r w:rsidR="00DB4A62" w:rsidRPr="004A5E88" w:rsidDel="003D4ACF">
          <w:rPr>
            <w:rStyle w:val="Hyperlink"/>
            <w:rFonts w:ascii="Times New Roman" w:hAnsi="Times New Roman" w:cs="Times New Roman"/>
          </w:rPr>
          <w:delText>Amiel et al. 2017</w:delText>
        </w:r>
        <w:r w:rsidR="00DB4A62" w:rsidRPr="006C0255" w:rsidDel="003D4ACF">
          <w:rPr>
            <w:rFonts w:ascii="Times New Roman" w:hAnsi="Times New Roman" w:cs="Times New Roman"/>
            <w:rPrChange w:id="933" w:author="Author">
              <w:rPr/>
            </w:rPrChange>
          </w:rPr>
          <w:fldChar w:fldCharType="end"/>
        </w:r>
        <w:r w:rsidRPr="004A5E88" w:rsidDel="003D4ACF">
          <w:rPr>
            <w:rFonts w:ascii="Times New Roman" w:hAnsi="Times New Roman" w:cs="Times New Roman"/>
          </w:rPr>
          <w:delText>). Similarly, impairments in spatial learning in rats (</w:delText>
        </w:r>
        <w:r w:rsidR="00DB4A62" w:rsidRPr="006C0255" w:rsidDel="003D4ACF">
          <w:rPr>
            <w:rFonts w:ascii="Times New Roman" w:hAnsi="Times New Roman" w:cs="Times New Roman"/>
            <w:rPrChange w:id="934" w:author="Author">
              <w:rPr/>
            </w:rPrChange>
          </w:rPr>
          <w:fldChar w:fldCharType="begin"/>
        </w:r>
        <w:r w:rsidR="00DB4A62" w:rsidRPr="006C0255" w:rsidDel="003D4ACF">
          <w:rPr>
            <w:rFonts w:ascii="Times New Roman" w:hAnsi="Times New Roman" w:cs="Times New Roman"/>
            <w:rPrChange w:id="935" w:author="Author">
              <w:rPr/>
            </w:rPrChange>
          </w:rPr>
          <w:delInstrText>HYPERLINK \l "ref-haq_prenatal_2021"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36" w:author="Author">
              <w:rPr/>
            </w:rPrChange>
          </w:rPr>
          <w:fldChar w:fldCharType="separate"/>
        </w:r>
        <w:r w:rsidR="00DB4A62" w:rsidRPr="004A5E88" w:rsidDel="003D4ACF">
          <w:rPr>
            <w:rStyle w:val="Hyperlink"/>
            <w:rFonts w:ascii="Times New Roman" w:hAnsi="Times New Roman" w:cs="Times New Roman"/>
          </w:rPr>
          <w:delText>Haq et al. 2021</w:delText>
        </w:r>
        <w:r w:rsidR="00DB4A62" w:rsidRPr="006C0255" w:rsidDel="003D4ACF">
          <w:rPr>
            <w:rFonts w:ascii="Times New Roman" w:hAnsi="Times New Roman" w:cs="Times New Roman"/>
            <w:rPrChange w:id="937" w:author="Author">
              <w:rPr/>
            </w:rPrChange>
          </w:rPr>
          <w:fldChar w:fldCharType="end"/>
        </w:r>
        <w:r w:rsidRPr="004A5E88" w:rsidDel="003D4ACF">
          <w:rPr>
            <w:rFonts w:ascii="Times New Roman" w:hAnsi="Times New Roman" w:cs="Times New Roman"/>
          </w:rPr>
          <w:delText>) are likely associated with the greater density of GCs receptors in the hippocampus compared to other regions of the brain (</w:delText>
        </w:r>
        <w:r w:rsidR="00DB4A62" w:rsidRPr="006C0255" w:rsidDel="003D4ACF">
          <w:rPr>
            <w:rFonts w:ascii="Times New Roman" w:hAnsi="Times New Roman" w:cs="Times New Roman"/>
            <w:rPrChange w:id="938" w:author="Author">
              <w:rPr/>
            </w:rPrChange>
          </w:rPr>
          <w:fldChar w:fldCharType="begin"/>
        </w:r>
        <w:r w:rsidR="00DB4A62" w:rsidRPr="006C0255" w:rsidDel="003D4ACF">
          <w:rPr>
            <w:rFonts w:ascii="Times New Roman" w:hAnsi="Times New Roman" w:cs="Times New Roman"/>
            <w:rPrChange w:id="939" w:author="Author">
              <w:rPr/>
            </w:rPrChange>
          </w:rPr>
          <w:delInstrText>HYPERLINK \l "ref-siegel_2006"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40" w:author="Author">
              <w:rPr/>
            </w:rPrChange>
          </w:rPr>
          <w:fldChar w:fldCharType="separate"/>
        </w:r>
        <w:r w:rsidR="00DB4A62" w:rsidRPr="004A5E88" w:rsidDel="003D4ACF">
          <w:rPr>
            <w:rStyle w:val="Hyperlink"/>
            <w:rFonts w:ascii="Times New Roman" w:hAnsi="Times New Roman" w:cs="Times New Roman"/>
          </w:rPr>
          <w:delText>Siegel 2006</w:delText>
        </w:r>
        <w:r w:rsidR="00DB4A62" w:rsidRPr="006C0255" w:rsidDel="003D4ACF">
          <w:rPr>
            <w:rFonts w:ascii="Times New Roman" w:hAnsi="Times New Roman" w:cs="Times New Roman"/>
            <w:rPrChange w:id="941" w:author="Author">
              <w:rPr/>
            </w:rPrChange>
          </w:rPr>
          <w:fldChar w:fldCharType="end"/>
        </w:r>
        <w:r w:rsidRPr="004A5E88"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RPr="006C0255" w:rsidDel="003D4ACF">
          <w:rPr>
            <w:rFonts w:ascii="Times New Roman" w:hAnsi="Times New Roman" w:cs="Times New Roman"/>
            <w:rPrChange w:id="942" w:author="Author">
              <w:rPr/>
            </w:rPrChange>
          </w:rPr>
          <w:fldChar w:fldCharType="begin"/>
        </w:r>
        <w:r w:rsidR="00DB4A62" w:rsidRPr="006C0255" w:rsidDel="003D4ACF">
          <w:rPr>
            <w:rFonts w:ascii="Times New Roman" w:hAnsi="Times New Roman" w:cs="Times New Roman"/>
            <w:rPrChange w:id="943" w:author="Author">
              <w:rPr/>
            </w:rPrChange>
          </w:rPr>
          <w:delInstrText>HYPERLINK \l "ref-nieder2005counting"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44" w:author="Author">
              <w:rPr/>
            </w:rPrChange>
          </w:rPr>
          <w:fldChar w:fldCharType="separate"/>
        </w:r>
        <w:r w:rsidR="00DB4A62" w:rsidRPr="004A5E88" w:rsidDel="003D4ACF">
          <w:rPr>
            <w:rStyle w:val="Hyperlink"/>
            <w:rFonts w:ascii="Times New Roman" w:hAnsi="Times New Roman" w:cs="Times New Roman"/>
          </w:rPr>
          <w:delText>Nieder 2005</w:delText>
        </w:r>
        <w:r w:rsidR="00DB4A62" w:rsidRPr="006C0255" w:rsidDel="003D4ACF">
          <w:rPr>
            <w:rFonts w:ascii="Times New Roman" w:hAnsi="Times New Roman" w:cs="Times New Roman"/>
            <w:rPrChange w:id="945"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46" w:author="Author">
              <w:rPr/>
            </w:rPrChange>
          </w:rPr>
          <w:fldChar w:fldCharType="begin"/>
        </w:r>
        <w:r w:rsidR="00DB4A62" w:rsidRPr="006C0255" w:rsidDel="003D4ACF">
          <w:rPr>
            <w:rFonts w:ascii="Times New Roman" w:hAnsi="Times New Roman" w:cs="Times New Roman"/>
            <w:rPrChange w:id="947" w:author="Author">
              <w:rPr/>
            </w:rPrChange>
          </w:rPr>
          <w:delInstrText>HYPERLINK \l "ref-cantlon2009beyond"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48" w:author="Author">
              <w:rPr/>
            </w:rPrChange>
          </w:rPr>
          <w:fldChar w:fldCharType="separate"/>
        </w:r>
        <w:r w:rsidR="00DB4A62" w:rsidRPr="004A5E88" w:rsidDel="003D4ACF">
          <w:rPr>
            <w:rStyle w:val="Hyperlink"/>
            <w:rFonts w:ascii="Times New Roman" w:hAnsi="Times New Roman" w:cs="Times New Roman"/>
          </w:rPr>
          <w:delText>Cantlon et al. 2009</w:delText>
        </w:r>
        <w:r w:rsidR="00DB4A62" w:rsidRPr="006C0255" w:rsidDel="003D4ACF">
          <w:rPr>
            <w:rFonts w:ascii="Times New Roman" w:hAnsi="Times New Roman" w:cs="Times New Roman"/>
            <w:rPrChange w:id="949"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50" w:author="Author">
              <w:rPr/>
            </w:rPrChange>
          </w:rPr>
          <w:fldChar w:fldCharType="begin"/>
        </w:r>
        <w:r w:rsidR="00DB4A62" w:rsidRPr="006C0255" w:rsidDel="003D4ACF">
          <w:rPr>
            <w:rFonts w:ascii="Times New Roman" w:hAnsi="Times New Roman" w:cs="Times New Roman"/>
            <w:rPrChange w:id="951" w:author="Author">
              <w:rPr/>
            </w:rPrChange>
          </w:rPr>
          <w:delInstrText>HYPERLINK \l "ref-hyde2011two"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52" w:author="Author">
              <w:rPr/>
            </w:rPrChange>
          </w:rPr>
          <w:fldChar w:fldCharType="separate"/>
        </w:r>
        <w:r w:rsidR="00DB4A62" w:rsidRPr="004A5E88" w:rsidDel="003D4ACF">
          <w:rPr>
            <w:rStyle w:val="Hyperlink"/>
            <w:rFonts w:ascii="Times New Roman" w:hAnsi="Times New Roman" w:cs="Times New Roman"/>
          </w:rPr>
          <w:delText>Hyde 2011</w:delText>
        </w:r>
        <w:r w:rsidR="00DB4A62" w:rsidRPr="006C0255" w:rsidDel="003D4ACF">
          <w:rPr>
            <w:rFonts w:ascii="Times New Roman" w:hAnsi="Times New Roman" w:cs="Times New Roman"/>
            <w:rPrChange w:id="953" w:author="Author">
              <w:rPr/>
            </w:rPrChange>
          </w:rPr>
          <w:fldChar w:fldCharType="end"/>
        </w:r>
        <w:r w:rsidRPr="004A5E88"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4A5E88" w:rsidDel="003D4ACF">
          <w:rPr>
            <w:rFonts w:ascii="Times New Roman" w:hAnsi="Times New Roman" w:cs="Times New Roman"/>
            <w:i/>
            <w:iCs/>
          </w:rPr>
          <w:delText>L. guichenoti</w:delText>
        </w:r>
        <w:r w:rsidRPr="004A5E88" w:rsidDel="003D4ACF">
          <w:rPr>
            <w:rFonts w:ascii="Times New Roman" w:hAnsi="Times New Roman" w:cs="Times New Roman"/>
          </w:rPr>
          <w:delText>.</w:delText>
        </w:r>
      </w:del>
    </w:p>
    <w:p w14:paraId="183C80EC" w14:textId="58CF6BC5" w:rsidR="00DB4A62" w:rsidRPr="004A5E88" w:rsidDel="003D4ACF" w:rsidRDefault="00000000" w:rsidP="006C0255">
      <w:pPr>
        <w:pStyle w:val="BodyText"/>
        <w:spacing w:line="360" w:lineRule="auto"/>
        <w:rPr>
          <w:del w:id="954" w:author="Author"/>
          <w:rFonts w:ascii="Times New Roman" w:hAnsi="Times New Roman" w:cs="Times New Roman"/>
        </w:rPr>
        <w:pPrChange w:id="955" w:author="Author">
          <w:pPr>
            <w:pStyle w:val="BodyText"/>
            <w:spacing w:line="480" w:lineRule="auto"/>
          </w:pPr>
        </w:pPrChange>
      </w:pPr>
      <w:del w:id="956" w:author="Author">
        <w:r w:rsidRPr="004A5E88"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RPr="006C0255" w:rsidDel="003D4ACF">
          <w:rPr>
            <w:rFonts w:ascii="Times New Roman" w:hAnsi="Times New Roman" w:cs="Times New Roman"/>
            <w:rPrChange w:id="957" w:author="Author">
              <w:rPr/>
            </w:rPrChange>
          </w:rPr>
          <w:fldChar w:fldCharType="begin"/>
        </w:r>
        <w:r w:rsidR="00DB4A62" w:rsidRPr="006C0255" w:rsidDel="003D4ACF">
          <w:rPr>
            <w:rFonts w:ascii="Times New Roman" w:hAnsi="Times New Roman" w:cs="Times New Roman"/>
            <w:rPrChange w:id="958" w:author="Author">
              <w:rPr/>
            </w:rPrChange>
          </w:rPr>
          <w:delInstrText>HYPERLINK \l "ref-agrillo2014spontaneous"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59" w:author="Author">
              <w:rPr/>
            </w:rPrChange>
          </w:rPr>
          <w:fldChar w:fldCharType="separate"/>
        </w:r>
        <w:r w:rsidR="00DB4A62" w:rsidRPr="004A5E88" w:rsidDel="003D4ACF">
          <w:rPr>
            <w:rStyle w:val="Hyperlink"/>
            <w:rFonts w:ascii="Times New Roman" w:hAnsi="Times New Roman" w:cs="Times New Roman"/>
          </w:rPr>
          <w:delText>Agrillo and Bisazza 2014</w:delText>
        </w:r>
        <w:r w:rsidR="00DB4A62" w:rsidRPr="006C0255" w:rsidDel="003D4ACF">
          <w:rPr>
            <w:rFonts w:ascii="Times New Roman" w:hAnsi="Times New Roman" w:cs="Times New Roman"/>
            <w:rPrChange w:id="960"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61" w:author="Author">
              <w:rPr/>
            </w:rPrChange>
          </w:rPr>
          <w:fldChar w:fldCharType="begin"/>
        </w:r>
        <w:r w:rsidR="00DB4A62" w:rsidRPr="006C0255" w:rsidDel="003D4ACF">
          <w:rPr>
            <w:rFonts w:ascii="Times New Roman" w:hAnsi="Times New Roman" w:cs="Times New Roman"/>
            <w:rPrChange w:id="962" w:author="Author">
              <w:rPr/>
            </w:rPrChange>
          </w:rPr>
          <w:delInstrText>HYPERLINK \l "ref-bisazza2014experim"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63" w:author="Author">
              <w:rPr/>
            </w:rPrChange>
          </w:rPr>
          <w:fldChar w:fldCharType="separate"/>
        </w:r>
        <w:r w:rsidR="00DB4A62" w:rsidRPr="004A5E88" w:rsidDel="003D4ACF">
          <w:rPr>
            <w:rStyle w:val="Hyperlink"/>
            <w:rFonts w:ascii="Times New Roman" w:hAnsi="Times New Roman" w:cs="Times New Roman"/>
          </w:rPr>
          <w:delText>Bisazza et al. 2014</w:delText>
        </w:r>
        <w:r w:rsidR="00DB4A62" w:rsidRPr="006C0255" w:rsidDel="003D4ACF">
          <w:rPr>
            <w:rFonts w:ascii="Times New Roman" w:hAnsi="Times New Roman" w:cs="Times New Roman"/>
            <w:rPrChange w:id="964" w:author="Author">
              <w:rPr/>
            </w:rPrChange>
          </w:rPr>
          <w:fldChar w:fldCharType="end"/>
        </w:r>
        <w:r w:rsidRPr="004A5E88"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RPr="006C0255" w:rsidDel="003D4ACF">
          <w:rPr>
            <w:rFonts w:ascii="Times New Roman" w:hAnsi="Times New Roman" w:cs="Times New Roman"/>
            <w:rPrChange w:id="965" w:author="Author">
              <w:rPr/>
            </w:rPrChange>
          </w:rPr>
          <w:fldChar w:fldCharType="begin"/>
        </w:r>
        <w:r w:rsidR="00DB4A62" w:rsidRPr="006C0255" w:rsidDel="003D4ACF">
          <w:rPr>
            <w:rFonts w:ascii="Times New Roman" w:hAnsi="Times New Roman" w:cs="Times New Roman"/>
            <w:rPrChange w:id="966" w:author="Author">
              <w:rPr/>
            </w:rPrChange>
          </w:rPr>
          <w:delInstrText>HYPERLINK \l "ref-noble_developmental_2018"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67" w:author="Author">
              <w:rPr/>
            </w:rPrChange>
          </w:rPr>
          <w:fldChar w:fldCharType="separate"/>
        </w:r>
        <w:r w:rsidR="00DB4A62" w:rsidRPr="004A5E88" w:rsidDel="003D4ACF">
          <w:rPr>
            <w:rStyle w:val="Hyperlink"/>
            <w:rFonts w:ascii="Times New Roman" w:hAnsi="Times New Roman" w:cs="Times New Roman"/>
          </w:rPr>
          <w:delText>Noble et al. 2018</w:delText>
        </w:r>
        <w:r w:rsidR="00DB4A62" w:rsidRPr="006C0255" w:rsidDel="003D4ACF">
          <w:rPr>
            <w:rFonts w:ascii="Times New Roman" w:hAnsi="Times New Roman" w:cs="Times New Roman"/>
            <w:rPrChange w:id="968" w:author="Author">
              <w:rPr/>
            </w:rPrChange>
          </w:rPr>
          <w:fldChar w:fldCharType="end"/>
        </w:r>
        <w:r w:rsidRPr="004A5E88" w:rsidDel="003D4ACF">
          <w:rPr>
            <w:rFonts w:ascii="Times New Roman" w:hAnsi="Times New Roman" w:cs="Times New Roman"/>
          </w:rPr>
          <w:delText xml:space="preserve">; </w:delText>
        </w:r>
        <w:r w:rsidR="00DB4A62" w:rsidRPr="006C0255" w:rsidDel="003D4ACF">
          <w:rPr>
            <w:rFonts w:ascii="Times New Roman" w:hAnsi="Times New Roman" w:cs="Times New Roman"/>
            <w:rPrChange w:id="969" w:author="Author">
              <w:rPr/>
            </w:rPrChange>
          </w:rPr>
          <w:fldChar w:fldCharType="begin"/>
        </w:r>
        <w:r w:rsidR="00DB4A62" w:rsidRPr="006C0255" w:rsidDel="003D4ACF">
          <w:rPr>
            <w:rFonts w:ascii="Times New Roman" w:hAnsi="Times New Roman" w:cs="Times New Roman"/>
            <w:rPrChange w:id="970" w:author="Author">
              <w:rPr/>
            </w:rPrChange>
          </w:rPr>
          <w:delInstrText>HYPERLINK \l "ref-cossin2022effect"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71" w:author="Author">
              <w:rPr/>
            </w:rPrChange>
          </w:rPr>
          <w:fldChar w:fldCharType="separate"/>
        </w:r>
        <w:r w:rsidR="00DB4A62" w:rsidRPr="004A5E88" w:rsidDel="003D4ACF">
          <w:rPr>
            <w:rStyle w:val="Hyperlink"/>
            <w:rFonts w:ascii="Times New Roman" w:hAnsi="Times New Roman" w:cs="Times New Roman"/>
          </w:rPr>
          <w:delText>Cossin-Sevrin et al. 2022</w:delText>
        </w:r>
        <w:r w:rsidR="00DB4A62" w:rsidRPr="006C0255" w:rsidDel="003D4ACF">
          <w:rPr>
            <w:rFonts w:ascii="Times New Roman" w:hAnsi="Times New Roman" w:cs="Times New Roman"/>
            <w:rPrChange w:id="972" w:author="Author">
              <w:rPr/>
            </w:rPrChange>
          </w:rPr>
          <w:fldChar w:fldCharType="end"/>
        </w:r>
        <w:r w:rsidRPr="004A5E88" w:rsidDel="003D4ACF">
          <w:rPr>
            <w:rFonts w:ascii="Times New Roman" w:hAnsi="Times New Roman" w:cs="Times New Roman"/>
          </w:rPr>
          <w:delText xml:space="preserve">; but see </w:delText>
        </w:r>
        <w:r w:rsidR="00DB4A62" w:rsidRPr="006C0255" w:rsidDel="003D4ACF">
          <w:rPr>
            <w:rFonts w:ascii="Times New Roman" w:hAnsi="Times New Roman" w:cs="Times New Roman"/>
            <w:rPrChange w:id="973" w:author="Author">
              <w:rPr/>
            </w:rPrChange>
          </w:rPr>
          <w:fldChar w:fldCharType="begin"/>
        </w:r>
        <w:r w:rsidR="00DB4A62" w:rsidRPr="006C0255" w:rsidDel="003D4ACF">
          <w:rPr>
            <w:rFonts w:ascii="Times New Roman" w:hAnsi="Times New Roman" w:cs="Times New Roman"/>
            <w:rPrChange w:id="974" w:author="Author">
              <w:rPr/>
            </w:rPrChange>
          </w:rPr>
          <w:delInstrText>HYPERLINK \l "ref-crino_corticosterone_2014-learn" \h</w:delInstrText>
        </w:r>
        <w:r w:rsidR="00DB4A62" w:rsidRPr="006C0255" w:rsidDel="003D4ACF">
          <w:rPr>
            <w:rFonts w:ascii="Times New Roman" w:hAnsi="Times New Roman" w:cs="Times New Roman"/>
          </w:rPr>
        </w:r>
        <w:r w:rsidR="00DB4A62" w:rsidRPr="006C0255" w:rsidDel="003D4ACF">
          <w:rPr>
            <w:rFonts w:ascii="Times New Roman" w:hAnsi="Times New Roman" w:cs="Times New Roman"/>
            <w:rPrChange w:id="975" w:author="Author">
              <w:rPr/>
            </w:rPrChange>
          </w:rPr>
          <w:fldChar w:fldCharType="separate"/>
        </w:r>
        <w:r w:rsidR="00DB4A62" w:rsidRPr="004A5E88" w:rsidDel="003D4ACF">
          <w:rPr>
            <w:rStyle w:val="Hyperlink"/>
            <w:rFonts w:ascii="Times New Roman" w:hAnsi="Times New Roman" w:cs="Times New Roman"/>
          </w:rPr>
          <w:delText>Crino et al. 2014</w:delText>
        </w:r>
        <w:r w:rsidR="00DB4A62" w:rsidRPr="006C0255" w:rsidDel="003D4ACF">
          <w:rPr>
            <w:rFonts w:ascii="Times New Roman" w:hAnsi="Times New Roman" w:cs="Times New Roman"/>
            <w:rPrChange w:id="976" w:author="Author">
              <w:rPr/>
            </w:rPrChange>
          </w:rPr>
          <w:fldChar w:fldCharType="end"/>
        </w:r>
        <w:r w:rsidRPr="004A5E88"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4A5E88" w:rsidRDefault="00000000" w:rsidP="006C0255">
      <w:pPr>
        <w:pStyle w:val="Heading4"/>
        <w:spacing w:line="360" w:lineRule="auto"/>
        <w:rPr>
          <w:rFonts w:ascii="Times New Roman" w:hAnsi="Times New Roman" w:cs="Times New Roman"/>
        </w:rPr>
        <w:pPrChange w:id="977" w:author="Author">
          <w:pPr>
            <w:pStyle w:val="Heading4"/>
            <w:spacing w:line="480" w:lineRule="auto"/>
          </w:pPr>
        </w:pPrChange>
      </w:pPr>
      <w:bookmarkStart w:id="978" w:name="conclusion"/>
      <w:bookmarkEnd w:id="845"/>
      <w:r w:rsidRPr="004A5E88">
        <w:rPr>
          <w:rFonts w:ascii="Times New Roman" w:hAnsi="Times New Roman" w:cs="Times New Roman"/>
        </w:rPr>
        <w:t>Conclusion</w:t>
      </w:r>
    </w:p>
    <w:p w14:paraId="54BD44E5" w14:textId="58390F23" w:rsidR="00AC2430" w:rsidRPr="004A5E88" w:rsidRDefault="00AC2430" w:rsidP="004A5E88">
      <w:pPr>
        <w:pStyle w:val="FirstParagraph"/>
        <w:spacing w:line="360" w:lineRule="auto"/>
        <w:rPr>
          <w:ins w:id="979" w:author="Author"/>
          <w:rFonts w:ascii="Times New Roman" w:hAnsi="Times New Roman" w:cs="Times New Roman"/>
          <w:color w:val="000000" w:themeColor="text1"/>
        </w:rPr>
      </w:pPr>
      <w:ins w:id="980" w:author="Author">
        <w:r w:rsidRPr="004A5E88">
          <w:rPr>
            <w:rFonts w:ascii="Times New Roman" w:hAnsi="Times New Roman" w:cs="Times New Roman"/>
            <w:color w:val="000000" w:themeColor="text1"/>
          </w:rPr>
          <w:t>Our study investigat</w:t>
        </w:r>
        <w:r w:rsidR="00B35A3E">
          <w:rPr>
            <w:rFonts w:ascii="Times New Roman" w:hAnsi="Times New Roman" w:cs="Times New Roman"/>
            <w:color w:val="000000" w:themeColor="text1"/>
          </w:rPr>
          <w:t>ed</w:t>
        </w:r>
        <w:r w:rsidRPr="004A5E88">
          <w:rPr>
            <w:rFonts w:ascii="Times New Roman" w:hAnsi="Times New Roman" w:cs="Times New Roman"/>
            <w:color w:val="000000" w:themeColor="text1"/>
          </w:rPr>
          <w:t xml:space="preserve"> </w:t>
        </w:r>
        <w:r w:rsidR="00B35A3E">
          <w:rPr>
            <w:rFonts w:ascii="Times New Roman" w:hAnsi="Times New Roman" w:cs="Times New Roman"/>
            <w:color w:val="000000" w:themeColor="text1"/>
          </w:rPr>
          <w:t>whether</w:t>
        </w:r>
        <w:r w:rsidRPr="004A5E88">
          <w:rPr>
            <w:rFonts w:ascii="Times New Roman" w:hAnsi="Times New Roman" w:cs="Times New Roman"/>
            <w:color w:val="000000" w:themeColor="text1"/>
          </w:rPr>
          <w:t xml:space="preserve">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could use the OFS to discriminate between different number</w:t>
        </w:r>
        <w:r w:rsidR="00B35A3E">
          <w:rPr>
            <w:rFonts w:ascii="Times New Roman" w:hAnsi="Times New Roman" w:cs="Times New Roman"/>
            <w:color w:val="000000" w:themeColor="text1"/>
          </w:rPr>
          <w:t>s</w:t>
        </w:r>
        <w:r w:rsidRPr="004A5E88">
          <w:rPr>
            <w:rFonts w:ascii="Times New Roman" w:hAnsi="Times New Roman" w:cs="Times New Roman"/>
            <w:color w:val="000000" w:themeColor="text1"/>
          </w:rPr>
          <w:t xml:space="preserve"> of food items. Additionally, we were interested in exploring the impact of prenatal conditions on numerical abilities and decision-making in reptiles. Our findings suggest that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does not rely on numerical information for foraging decisions and that their performance and decision-making do not vary due to prenatal temperature or CORT exposure. Our findings suggest that decision-making can be robust to early environmental conditions, at least in the context of foraging.  </w:t>
        </w:r>
      </w:ins>
    </w:p>
    <w:p w14:paraId="7C08E758" w14:textId="77777777" w:rsidR="00AC2430" w:rsidRPr="004A5E88" w:rsidRDefault="00AC2430" w:rsidP="004A5E88">
      <w:pPr>
        <w:pStyle w:val="FirstParagraph"/>
        <w:spacing w:line="360" w:lineRule="auto"/>
        <w:rPr>
          <w:ins w:id="981" w:author="Author"/>
          <w:rFonts w:ascii="Times New Roman" w:hAnsi="Times New Roman" w:cs="Times New Roman"/>
          <w:color w:val="000000" w:themeColor="text1"/>
        </w:rPr>
      </w:pPr>
    </w:p>
    <w:p w14:paraId="13E38665" w14:textId="50FCB357" w:rsidR="001843BD" w:rsidRPr="004A5E88" w:rsidRDefault="00AC2430" w:rsidP="004A5E88">
      <w:pPr>
        <w:pStyle w:val="FirstParagraph"/>
        <w:spacing w:line="360" w:lineRule="auto"/>
        <w:rPr>
          <w:ins w:id="982" w:author="Author"/>
          <w:rFonts w:ascii="Times New Roman" w:hAnsi="Times New Roman" w:cs="Times New Roman"/>
          <w:color w:val="000000" w:themeColor="text1"/>
        </w:rPr>
      </w:pPr>
      <w:ins w:id="983" w:author="Author">
        <w:r w:rsidRPr="004A5E88">
          <w:rPr>
            <w:rFonts w:ascii="Times New Roman" w:hAnsi="Times New Roman" w:cs="Times New Roman"/>
            <w:color w:val="000000" w:themeColor="text1"/>
          </w:rPr>
          <w:t xml:space="preserve">The absence of numerical discrimination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4A5E88">
          <w:rPr>
            <w:rFonts w:ascii="Times New Roman" w:hAnsi="Times New Roman" w:cs="Times New Roman"/>
            <w:i/>
            <w:iCs/>
            <w:color w:val="000000" w:themeColor="text1"/>
          </w:rPr>
          <w:t>L. guichenoti.</w:t>
        </w:r>
        <w:r w:rsidRPr="004A5E88">
          <w:rPr>
            <w:rFonts w:ascii="Times New Roman" w:hAnsi="Times New Roman" w:cs="Times New Roman"/>
            <w:color w:val="000000" w:themeColor="text1"/>
          </w:rPr>
          <w:t xml:space="preserve">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 </w:t>
        </w:r>
      </w:ins>
    </w:p>
    <w:p w14:paraId="53C62B9C" w14:textId="003EFAF6" w:rsidR="00DB4A62" w:rsidRPr="004A5E88" w:rsidDel="001843BD" w:rsidRDefault="00000000" w:rsidP="006C0255">
      <w:pPr>
        <w:pStyle w:val="FirstParagraph"/>
        <w:spacing w:line="360" w:lineRule="auto"/>
        <w:rPr>
          <w:del w:id="984" w:author="Author"/>
          <w:rFonts w:ascii="Times New Roman" w:hAnsi="Times New Roman" w:cs="Times New Roman"/>
        </w:rPr>
        <w:pPrChange w:id="985" w:author="Author">
          <w:pPr>
            <w:pStyle w:val="FirstParagraph"/>
            <w:spacing w:line="480" w:lineRule="auto"/>
          </w:pPr>
        </w:pPrChange>
      </w:pPr>
      <w:del w:id="986" w:author="Author">
        <w:r w:rsidRPr="004A5E88" w:rsidDel="001843BD">
          <w:rPr>
            <w:rFonts w:ascii="Times New Roman" w:hAnsi="Times New Roman" w:cs="Times New Roman"/>
          </w:rPr>
          <w:delText xml:space="preserve">Our study is, to the best of our knowledge, the first to explore the impact of prenatal conditions on numerical abilities in reptiles. Our findings suggest that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4A5E88" w:rsidDel="001843BD">
          <w:rPr>
            <w:rFonts w:ascii="Times New Roman" w:hAnsi="Times New Roman" w:cs="Times New Roman"/>
            <w:i/>
            <w:iCs/>
          </w:rPr>
          <w:delText>L. guichenoti</w:delText>
        </w:r>
        <w:r w:rsidRPr="004A5E88"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6C0255" w:rsidRDefault="00000000" w:rsidP="006C0255">
      <w:pPr>
        <w:pStyle w:val="Heading2"/>
        <w:spacing w:line="360" w:lineRule="auto"/>
        <w:rPr>
          <w:rFonts w:ascii="Times New Roman" w:hAnsi="Times New Roman" w:cs="Times New Roman"/>
          <w:sz w:val="24"/>
          <w:szCs w:val="24"/>
          <w:rPrChange w:id="987" w:author="Author">
            <w:rPr>
              <w:rFonts w:ascii="Times New Roman" w:hAnsi="Times New Roman" w:cs="Times New Roman"/>
            </w:rPr>
          </w:rPrChange>
        </w:rPr>
        <w:pPrChange w:id="988" w:author="Author">
          <w:pPr>
            <w:pStyle w:val="Heading2"/>
            <w:spacing w:line="480" w:lineRule="auto"/>
          </w:pPr>
        </w:pPrChange>
      </w:pPr>
      <w:bookmarkStart w:id="989" w:name="data-accessibility"/>
      <w:bookmarkEnd w:id="763"/>
      <w:bookmarkEnd w:id="978"/>
      <w:r w:rsidRPr="006C0255">
        <w:rPr>
          <w:rFonts w:ascii="Times New Roman" w:hAnsi="Times New Roman" w:cs="Times New Roman"/>
          <w:sz w:val="24"/>
          <w:szCs w:val="24"/>
          <w:rPrChange w:id="990" w:author="Author">
            <w:rPr>
              <w:rFonts w:ascii="Times New Roman" w:hAnsi="Times New Roman" w:cs="Times New Roman"/>
            </w:rPr>
          </w:rPrChange>
        </w:rPr>
        <w:t>Data accessibility</w:t>
      </w:r>
    </w:p>
    <w:p w14:paraId="0455A492" w14:textId="77777777" w:rsidR="00DB4A62" w:rsidRPr="004A5E88" w:rsidRDefault="00000000" w:rsidP="006C0255">
      <w:pPr>
        <w:pStyle w:val="FirstParagraph"/>
        <w:spacing w:line="360" w:lineRule="auto"/>
        <w:rPr>
          <w:rFonts w:ascii="Times New Roman" w:hAnsi="Times New Roman" w:cs="Times New Roman"/>
        </w:rPr>
        <w:pPrChange w:id="991" w:author="Author">
          <w:pPr>
            <w:pStyle w:val="FirstParagraph"/>
            <w:spacing w:line="480" w:lineRule="auto"/>
          </w:pPr>
        </w:pPrChange>
      </w:pPr>
      <w:r w:rsidRPr="004A5E88">
        <w:rPr>
          <w:rFonts w:ascii="Times New Roman" w:hAnsi="Times New Roman" w:cs="Times New Roman"/>
        </w:rPr>
        <w:t xml:space="preserve">All data, data description, and R code are available in public repository </w:t>
      </w:r>
      <w:r w:rsidR="00DB4A62" w:rsidRPr="006C0255">
        <w:rPr>
          <w:rFonts w:ascii="Times New Roman" w:hAnsi="Times New Roman" w:cs="Times New Roman"/>
          <w:rPrChange w:id="992" w:author="Author">
            <w:rPr/>
          </w:rPrChange>
        </w:rPr>
        <w:fldChar w:fldCharType="begin"/>
      </w:r>
      <w:r w:rsidR="00DB4A62" w:rsidRPr="006C0255">
        <w:rPr>
          <w:rFonts w:ascii="Times New Roman" w:hAnsi="Times New Roman" w:cs="Times New Roman"/>
          <w:rPrChange w:id="993" w:author="Author">
            <w:rPr/>
          </w:rPrChange>
        </w:rPr>
        <w:instrText>HYPERLINK "https://github.com/Pablo-Recio/CORT-Temp_Numerical" \h</w:instrText>
      </w:r>
      <w:r w:rsidR="00DB4A62" w:rsidRPr="006C0255">
        <w:rPr>
          <w:rFonts w:ascii="Times New Roman" w:hAnsi="Times New Roman" w:cs="Times New Roman"/>
        </w:rPr>
      </w:r>
      <w:r w:rsidR="00DB4A62" w:rsidRPr="006C0255">
        <w:rPr>
          <w:rFonts w:ascii="Times New Roman" w:hAnsi="Times New Roman" w:cs="Times New Roman"/>
          <w:rPrChange w:id="994" w:author="Author">
            <w:rPr/>
          </w:rPrChange>
        </w:rPr>
        <w:fldChar w:fldCharType="separate"/>
      </w:r>
      <w:r w:rsidR="00DB4A62" w:rsidRPr="004A5E88">
        <w:rPr>
          <w:rStyle w:val="Hyperlink"/>
          <w:rFonts w:ascii="Times New Roman" w:hAnsi="Times New Roman" w:cs="Times New Roman"/>
        </w:rPr>
        <w:t>https://github.com/Pablo-Recio/CORT-Temp_Numerical</w:t>
      </w:r>
      <w:r w:rsidR="00DB4A62" w:rsidRPr="006C0255">
        <w:rPr>
          <w:rFonts w:ascii="Times New Roman" w:hAnsi="Times New Roman" w:cs="Times New Roman"/>
          <w:rPrChange w:id="995" w:author="Author">
            <w:rPr/>
          </w:rPrChange>
        </w:rPr>
        <w:fldChar w:fldCharType="end"/>
      </w:r>
      <w:r w:rsidRPr="004A5E88">
        <w:rPr>
          <w:rFonts w:ascii="Times New Roman" w:hAnsi="Times New Roman" w:cs="Times New Roman"/>
        </w:rPr>
        <w:t>.</w:t>
      </w:r>
    </w:p>
    <w:p w14:paraId="6497358D" w14:textId="77777777" w:rsidR="00DB4A62" w:rsidRPr="006C0255" w:rsidRDefault="00000000" w:rsidP="006C0255">
      <w:pPr>
        <w:pStyle w:val="Heading2"/>
        <w:spacing w:line="360" w:lineRule="auto"/>
        <w:rPr>
          <w:rFonts w:ascii="Times New Roman" w:hAnsi="Times New Roman" w:cs="Times New Roman"/>
          <w:sz w:val="24"/>
          <w:szCs w:val="24"/>
          <w:rPrChange w:id="996" w:author="Author">
            <w:rPr>
              <w:rFonts w:ascii="Times New Roman" w:hAnsi="Times New Roman" w:cs="Times New Roman"/>
            </w:rPr>
          </w:rPrChange>
        </w:rPr>
        <w:pPrChange w:id="997" w:author="Author">
          <w:pPr>
            <w:pStyle w:val="Heading2"/>
            <w:spacing w:line="480" w:lineRule="auto"/>
          </w:pPr>
        </w:pPrChange>
      </w:pPr>
      <w:bookmarkStart w:id="998" w:name="declaration-of-ai-use"/>
      <w:bookmarkEnd w:id="989"/>
      <w:r w:rsidRPr="006C0255">
        <w:rPr>
          <w:rFonts w:ascii="Times New Roman" w:hAnsi="Times New Roman" w:cs="Times New Roman"/>
          <w:sz w:val="24"/>
          <w:szCs w:val="24"/>
          <w:rPrChange w:id="999" w:author="Author">
            <w:rPr>
              <w:rFonts w:ascii="Times New Roman" w:hAnsi="Times New Roman" w:cs="Times New Roman"/>
            </w:rPr>
          </w:rPrChange>
        </w:rPr>
        <w:t>Declaration of AI use</w:t>
      </w:r>
    </w:p>
    <w:p w14:paraId="17EE4B20" w14:textId="77777777" w:rsidR="00DB4A62" w:rsidRPr="004A5E88" w:rsidRDefault="00000000" w:rsidP="006C0255">
      <w:pPr>
        <w:pStyle w:val="FirstParagraph"/>
        <w:spacing w:line="360" w:lineRule="auto"/>
        <w:rPr>
          <w:rFonts w:ascii="Times New Roman" w:hAnsi="Times New Roman" w:cs="Times New Roman"/>
        </w:rPr>
        <w:pPrChange w:id="1000" w:author="Author">
          <w:pPr>
            <w:pStyle w:val="FirstParagraph"/>
            <w:spacing w:line="480" w:lineRule="auto"/>
          </w:pPr>
        </w:pPrChange>
      </w:pPr>
      <w:r w:rsidRPr="004A5E88">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6C0255" w:rsidRDefault="00000000" w:rsidP="006C0255">
      <w:pPr>
        <w:pStyle w:val="Heading2"/>
        <w:spacing w:line="360" w:lineRule="auto"/>
        <w:rPr>
          <w:rFonts w:ascii="Times New Roman" w:hAnsi="Times New Roman" w:cs="Times New Roman"/>
          <w:sz w:val="24"/>
          <w:szCs w:val="24"/>
          <w:rPrChange w:id="1001" w:author="Author">
            <w:rPr>
              <w:rFonts w:ascii="Times New Roman" w:hAnsi="Times New Roman" w:cs="Times New Roman"/>
            </w:rPr>
          </w:rPrChange>
        </w:rPr>
        <w:pPrChange w:id="1002" w:author="Author">
          <w:pPr>
            <w:pStyle w:val="Heading2"/>
            <w:spacing w:line="480" w:lineRule="auto"/>
          </w:pPr>
        </w:pPrChange>
      </w:pPr>
      <w:bookmarkStart w:id="1003" w:name="authors-contributions"/>
      <w:bookmarkEnd w:id="998"/>
      <w:r w:rsidRPr="006C0255">
        <w:rPr>
          <w:rFonts w:ascii="Times New Roman" w:hAnsi="Times New Roman" w:cs="Times New Roman"/>
          <w:sz w:val="24"/>
          <w:szCs w:val="24"/>
          <w:rPrChange w:id="1004" w:author="Author">
            <w:rPr>
              <w:rFonts w:ascii="Times New Roman" w:hAnsi="Times New Roman" w:cs="Times New Roman"/>
            </w:rPr>
          </w:rPrChange>
        </w:rPr>
        <w:t>Authors’ contributions</w:t>
      </w:r>
    </w:p>
    <w:p w14:paraId="3772A976" w14:textId="77777777" w:rsidR="00DB4A62" w:rsidRPr="004A5E88" w:rsidRDefault="00000000" w:rsidP="006C0255">
      <w:pPr>
        <w:pStyle w:val="FirstParagraph"/>
        <w:spacing w:line="360" w:lineRule="auto"/>
        <w:rPr>
          <w:rFonts w:ascii="Times New Roman" w:hAnsi="Times New Roman" w:cs="Times New Roman"/>
        </w:rPr>
        <w:pPrChange w:id="1005" w:author="Author">
          <w:pPr>
            <w:pStyle w:val="FirstParagraph"/>
            <w:spacing w:line="480" w:lineRule="auto"/>
          </w:pPr>
        </w:pPrChange>
      </w:pPr>
      <w:r w:rsidRPr="004A5E88">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4A5E88">
        <w:rPr>
          <w:rFonts w:ascii="Times New Roman" w:hAnsi="Times New Roman" w:cs="Times New Roman"/>
        </w:rPr>
        <w:br/>
        <w:t>All authors gave final approval for publication and agreed to be held accountable for the work performed therein.</w:t>
      </w:r>
    </w:p>
    <w:p w14:paraId="44DBE0AB" w14:textId="77777777" w:rsidR="00DB4A62" w:rsidRPr="006C0255" w:rsidRDefault="00000000" w:rsidP="006C0255">
      <w:pPr>
        <w:pStyle w:val="Heading2"/>
        <w:spacing w:line="360" w:lineRule="auto"/>
        <w:rPr>
          <w:rFonts w:ascii="Times New Roman" w:hAnsi="Times New Roman" w:cs="Times New Roman"/>
          <w:sz w:val="24"/>
          <w:szCs w:val="24"/>
          <w:rPrChange w:id="1006" w:author="Author">
            <w:rPr>
              <w:rFonts w:ascii="Times New Roman" w:hAnsi="Times New Roman" w:cs="Times New Roman"/>
            </w:rPr>
          </w:rPrChange>
        </w:rPr>
        <w:pPrChange w:id="1007" w:author="Author">
          <w:pPr>
            <w:pStyle w:val="Heading2"/>
            <w:spacing w:line="480" w:lineRule="auto"/>
          </w:pPr>
        </w:pPrChange>
      </w:pPr>
      <w:bookmarkStart w:id="1008" w:name="conflict-of-interest-declaration"/>
      <w:bookmarkEnd w:id="1003"/>
      <w:r w:rsidRPr="006C0255">
        <w:rPr>
          <w:rFonts w:ascii="Times New Roman" w:hAnsi="Times New Roman" w:cs="Times New Roman"/>
          <w:sz w:val="24"/>
          <w:szCs w:val="24"/>
          <w:rPrChange w:id="1009" w:author="Author">
            <w:rPr>
              <w:rFonts w:ascii="Times New Roman" w:hAnsi="Times New Roman" w:cs="Times New Roman"/>
            </w:rPr>
          </w:rPrChange>
        </w:rPr>
        <w:t>Conflict of interest declaration</w:t>
      </w:r>
    </w:p>
    <w:p w14:paraId="4246E0EE" w14:textId="77777777" w:rsidR="00DB4A62" w:rsidRPr="004A5E88" w:rsidRDefault="00000000" w:rsidP="006C0255">
      <w:pPr>
        <w:pStyle w:val="FirstParagraph"/>
        <w:spacing w:line="360" w:lineRule="auto"/>
        <w:rPr>
          <w:rFonts w:ascii="Times New Roman" w:hAnsi="Times New Roman" w:cs="Times New Roman"/>
        </w:rPr>
        <w:pPrChange w:id="1010" w:author="Author">
          <w:pPr>
            <w:pStyle w:val="FirstParagraph"/>
            <w:spacing w:line="480" w:lineRule="auto"/>
          </w:pPr>
        </w:pPrChange>
      </w:pPr>
      <w:r w:rsidRPr="004A5E88">
        <w:rPr>
          <w:rFonts w:ascii="Times New Roman" w:hAnsi="Times New Roman" w:cs="Times New Roman"/>
        </w:rPr>
        <w:t>We declare we have no competing interests.</w:t>
      </w:r>
    </w:p>
    <w:p w14:paraId="342FD803" w14:textId="77777777" w:rsidR="00DB4A62" w:rsidRPr="006C0255" w:rsidRDefault="00000000" w:rsidP="006C0255">
      <w:pPr>
        <w:pStyle w:val="Heading2"/>
        <w:spacing w:line="360" w:lineRule="auto"/>
        <w:rPr>
          <w:rFonts w:ascii="Times New Roman" w:hAnsi="Times New Roman" w:cs="Times New Roman"/>
          <w:sz w:val="24"/>
          <w:szCs w:val="24"/>
          <w:rPrChange w:id="1011" w:author="Author">
            <w:rPr>
              <w:rFonts w:ascii="Times New Roman" w:hAnsi="Times New Roman" w:cs="Times New Roman"/>
            </w:rPr>
          </w:rPrChange>
        </w:rPr>
        <w:pPrChange w:id="1012" w:author="Author">
          <w:pPr>
            <w:pStyle w:val="Heading2"/>
            <w:spacing w:line="480" w:lineRule="auto"/>
          </w:pPr>
        </w:pPrChange>
      </w:pPr>
      <w:bookmarkStart w:id="1013" w:name="funding"/>
      <w:bookmarkEnd w:id="1008"/>
      <w:r w:rsidRPr="006C0255">
        <w:rPr>
          <w:rFonts w:ascii="Times New Roman" w:hAnsi="Times New Roman" w:cs="Times New Roman"/>
          <w:sz w:val="24"/>
          <w:szCs w:val="24"/>
          <w:rPrChange w:id="1014" w:author="Author">
            <w:rPr>
              <w:rFonts w:ascii="Times New Roman" w:hAnsi="Times New Roman" w:cs="Times New Roman"/>
            </w:rPr>
          </w:rPrChange>
        </w:rPr>
        <w:t>Funding</w:t>
      </w:r>
    </w:p>
    <w:p w14:paraId="2A7EC4DB" w14:textId="77777777" w:rsidR="00DB4A62" w:rsidRPr="004A5E88" w:rsidRDefault="00000000" w:rsidP="006C0255">
      <w:pPr>
        <w:pStyle w:val="FirstParagraph"/>
        <w:spacing w:line="360" w:lineRule="auto"/>
        <w:rPr>
          <w:rFonts w:ascii="Times New Roman" w:hAnsi="Times New Roman" w:cs="Times New Roman"/>
        </w:rPr>
        <w:pPrChange w:id="1015" w:author="Author">
          <w:pPr>
            <w:pStyle w:val="FirstParagraph"/>
            <w:spacing w:line="480" w:lineRule="auto"/>
          </w:pPr>
        </w:pPrChange>
      </w:pPr>
      <w:r w:rsidRPr="004A5E88">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6C0255" w:rsidRDefault="00000000" w:rsidP="006C0255">
      <w:pPr>
        <w:pStyle w:val="Heading2"/>
        <w:spacing w:line="360" w:lineRule="auto"/>
        <w:rPr>
          <w:rFonts w:ascii="Times New Roman" w:hAnsi="Times New Roman" w:cs="Times New Roman"/>
          <w:sz w:val="24"/>
          <w:szCs w:val="24"/>
          <w:rPrChange w:id="1016" w:author="Author">
            <w:rPr>
              <w:rFonts w:ascii="Times New Roman" w:hAnsi="Times New Roman" w:cs="Times New Roman"/>
            </w:rPr>
          </w:rPrChange>
        </w:rPr>
        <w:pPrChange w:id="1017" w:author="Author">
          <w:pPr>
            <w:pStyle w:val="Heading2"/>
            <w:spacing w:line="480" w:lineRule="auto"/>
          </w:pPr>
        </w:pPrChange>
      </w:pPr>
      <w:bookmarkStart w:id="1018" w:name="acknowledgements"/>
      <w:bookmarkEnd w:id="1013"/>
      <w:r w:rsidRPr="006C0255">
        <w:rPr>
          <w:rFonts w:ascii="Times New Roman" w:hAnsi="Times New Roman" w:cs="Times New Roman"/>
          <w:sz w:val="24"/>
          <w:szCs w:val="24"/>
          <w:rPrChange w:id="1019" w:author="Author">
            <w:rPr>
              <w:rFonts w:ascii="Times New Roman" w:hAnsi="Times New Roman" w:cs="Times New Roman"/>
            </w:rPr>
          </w:rPrChange>
        </w:rPr>
        <w:t>Acknowledgements</w:t>
      </w:r>
    </w:p>
    <w:p w14:paraId="700C77D9" w14:textId="77777777" w:rsidR="00DB4A62" w:rsidRPr="004A5E88" w:rsidRDefault="00000000" w:rsidP="006C0255">
      <w:pPr>
        <w:pStyle w:val="FirstParagraph"/>
        <w:spacing w:line="360" w:lineRule="auto"/>
        <w:rPr>
          <w:rFonts w:ascii="Times New Roman" w:hAnsi="Times New Roman" w:cs="Times New Roman"/>
        </w:rPr>
        <w:pPrChange w:id="1020" w:author="Author">
          <w:pPr>
            <w:pStyle w:val="FirstParagraph"/>
            <w:spacing w:line="480" w:lineRule="auto"/>
          </w:pPr>
        </w:pPrChange>
      </w:pPr>
      <w:r w:rsidRPr="004A5E88">
        <w:rPr>
          <w:rFonts w:ascii="Times New Roman" w:hAnsi="Times New Roman" w:cs="Times New Roman"/>
        </w:rPr>
        <w:t>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p w14:paraId="295EB40C" w14:textId="77777777" w:rsidR="00DB4A62" w:rsidRPr="006C0255" w:rsidRDefault="00000000" w:rsidP="006C0255">
      <w:pPr>
        <w:pStyle w:val="Heading2"/>
        <w:spacing w:line="360" w:lineRule="auto"/>
        <w:rPr>
          <w:rFonts w:ascii="Times New Roman" w:hAnsi="Times New Roman" w:cs="Times New Roman"/>
          <w:sz w:val="24"/>
          <w:szCs w:val="24"/>
          <w:rPrChange w:id="1021" w:author="Author">
            <w:rPr>
              <w:rFonts w:ascii="Times New Roman" w:hAnsi="Times New Roman" w:cs="Times New Roman"/>
            </w:rPr>
          </w:rPrChange>
        </w:rPr>
        <w:pPrChange w:id="1022" w:author="Author">
          <w:pPr>
            <w:pStyle w:val="Heading2"/>
            <w:spacing w:line="480" w:lineRule="auto"/>
          </w:pPr>
        </w:pPrChange>
      </w:pPr>
      <w:bookmarkStart w:id="1023" w:name="references"/>
      <w:bookmarkEnd w:id="1018"/>
      <w:r w:rsidRPr="006C0255">
        <w:rPr>
          <w:rFonts w:ascii="Times New Roman" w:hAnsi="Times New Roman" w:cs="Times New Roman"/>
          <w:sz w:val="24"/>
          <w:szCs w:val="24"/>
          <w:rPrChange w:id="1024" w:author="Author">
            <w:rPr>
              <w:rFonts w:ascii="Times New Roman" w:hAnsi="Times New Roman" w:cs="Times New Roman"/>
            </w:rPr>
          </w:rPrChange>
        </w:rPr>
        <w:t>References</w:t>
      </w:r>
    </w:p>
    <w:p w14:paraId="312DFFB6" w14:textId="77777777" w:rsidR="00DB4A62" w:rsidRPr="004A5E88" w:rsidRDefault="00000000" w:rsidP="006C0255">
      <w:pPr>
        <w:pStyle w:val="Bibliography"/>
        <w:spacing w:line="360" w:lineRule="auto"/>
        <w:rPr>
          <w:rFonts w:ascii="Times New Roman" w:hAnsi="Times New Roman" w:cs="Times New Roman"/>
        </w:rPr>
        <w:pPrChange w:id="1025" w:author="Author">
          <w:pPr>
            <w:pStyle w:val="Bibliography"/>
            <w:spacing w:line="480" w:lineRule="auto"/>
          </w:pPr>
        </w:pPrChange>
      </w:pPr>
      <w:bookmarkStart w:id="1026" w:name="ref-abayarathna_effects_2020"/>
      <w:bookmarkStart w:id="1027" w:name="refs"/>
      <w:r w:rsidRPr="004A5E88">
        <w:rPr>
          <w:rFonts w:ascii="Times New Roman" w:hAnsi="Times New Roman" w:cs="Times New Roman"/>
        </w:rPr>
        <w:t xml:space="preserve">Abayarathna T, Webb JK (2020) Effects of incubation temperatures on learning abilities of hatchling velvet geckos. Animal Cognition 23:613–620. </w:t>
      </w:r>
      <w:r w:rsidR="00DB4A62" w:rsidRPr="006C0255">
        <w:rPr>
          <w:rFonts w:ascii="Times New Roman" w:hAnsi="Times New Roman" w:cs="Times New Roman"/>
          <w:rPrChange w:id="1028" w:author="Author">
            <w:rPr/>
          </w:rPrChange>
        </w:rPr>
        <w:fldChar w:fldCharType="begin"/>
      </w:r>
      <w:r w:rsidR="00DB4A62" w:rsidRPr="006C0255">
        <w:rPr>
          <w:rFonts w:ascii="Times New Roman" w:hAnsi="Times New Roman" w:cs="Times New Roman"/>
          <w:rPrChange w:id="1029" w:author="Author">
            <w:rPr/>
          </w:rPrChange>
        </w:rPr>
        <w:instrText>HYPERLINK "https://doi.org/10.1007/s10071-020-01365-4" \h</w:instrText>
      </w:r>
      <w:r w:rsidR="00DB4A62" w:rsidRPr="006C0255">
        <w:rPr>
          <w:rFonts w:ascii="Times New Roman" w:hAnsi="Times New Roman" w:cs="Times New Roman"/>
        </w:rPr>
      </w:r>
      <w:r w:rsidR="00DB4A62" w:rsidRPr="006C0255">
        <w:rPr>
          <w:rFonts w:ascii="Times New Roman" w:hAnsi="Times New Roman" w:cs="Times New Roman"/>
          <w:rPrChange w:id="1030" w:author="Author">
            <w:rPr/>
          </w:rPrChange>
        </w:rPr>
        <w:fldChar w:fldCharType="separate"/>
      </w:r>
      <w:r w:rsidR="00DB4A62" w:rsidRPr="004A5E88">
        <w:rPr>
          <w:rStyle w:val="Hyperlink"/>
          <w:rFonts w:ascii="Times New Roman" w:hAnsi="Times New Roman" w:cs="Times New Roman"/>
        </w:rPr>
        <w:t>https://doi.org/10.1007/s10071-020-01365-4</w:t>
      </w:r>
      <w:r w:rsidR="00DB4A62" w:rsidRPr="006C0255">
        <w:rPr>
          <w:rFonts w:ascii="Times New Roman" w:hAnsi="Times New Roman" w:cs="Times New Roman"/>
          <w:rPrChange w:id="1031" w:author="Author">
            <w:rPr/>
          </w:rPrChange>
        </w:rPr>
        <w:fldChar w:fldCharType="end"/>
      </w:r>
    </w:p>
    <w:p w14:paraId="4CB7AA4E" w14:textId="77777777" w:rsidR="00DB4A62" w:rsidRPr="004A5E88" w:rsidRDefault="00000000" w:rsidP="006C0255">
      <w:pPr>
        <w:pStyle w:val="Bibliography"/>
        <w:spacing w:line="360" w:lineRule="auto"/>
        <w:rPr>
          <w:rFonts w:ascii="Times New Roman" w:hAnsi="Times New Roman" w:cs="Times New Roman"/>
        </w:rPr>
        <w:pPrChange w:id="1032" w:author="Author">
          <w:pPr>
            <w:pStyle w:val="Bibliography"/>
            <w:spacing w:line="480" w:lineRule="auto"/>
          </w:pPr>
        </w:pPrChange>
      </w:pPr>
      <w:bookmarkStart w:id="1033" w:name="ref-agrillo2014spontaneous"/>
      <w:bookmarkEnd w:id="1026"/>
      <w:r w:rsidRPr="004A5E88">
        <w:rPr>
          <w:rFonts w:ascii="Times New Roman" w:hAnsi="Times New Roman" w:cs="Times New Roman"/>
        </w:rPr>
        <w:t>Agrillo C, Bisazza A (2014) Spontaneous versus trained numerical abilities. A comparison between the two main tools to study numerical competence in non-human animals. Journal of neuroscience methods 234:82–91</w:t>
      </w:r>
    </w:p>
    <w:p w14:paraId="3D0D4D39" w14:textId="77777777" w:rsidR="00DB4A62" w:rsidRPr="004A5E88" w:rsidRDefault="00000000" w:rsidP="006C0255">
      <w:pPr>
        <w:pStyle w:val="Bibliography"/>
        <w:spacing w:line="360" w:lineRule="auto"/>
        <w:rPr>
          <w:rFonts w:ascii="Times New Roman" w:hAnsi="Times New Roman" w:cs="Times New Roman"/>
        </w:rPr>
        <w:pPrChange w:id="1034" w:author="Author">
          <w:pPr>
            <w:pStyle w:val="Bibliography"/>
            <w:spacing w:line="480" w:lineRule="auto"/>
          </w:pPr>
        </w:pPrChange>
      </w:pPr>
      <w:bookmarkStart w:id="1035" w:name="ref-amiel_effects_2017"/>
      <w:bookmarkEnd w:id="1033"/>
      <w:r w:rsidRPr="004A5E88">
        <w:rPr>
          <w:rFonts w:ascii="Times New Roman" w:hAnsi="Times New Roman" w:cs="Times New Roman"/>
        </w:rPr>
        <w:t xml:space="preserve">Amiel JJ, Bao S, Shine R (2017) The effects of incubation temperature on the development of the cortical forebrain in a lizard. Animal Cognition 20:117–125. </w:t>
      </w:r>
      <w:r w:rsidR="00DB4A62" w:rsidRPr="006C0255">
        <w:rPr>
          <w:rFonts w:ascii="Times New Roman" w:hAnsi="Times New Roman" w:cs="Times New Roman"/>
          <w:rPrChange w:id="1036" w:author="Author">
            <w:rPr/>
          </w:rPrChange>
        </w:rPr>
        <w:fldChar w:fldCharType="begin"/>
      </w:r>
      <w:r w:rsidR="00DB4A62" w:rsidRPr="006C0255">
        <w:rPr>
          <w:rFonts w:ascii="Times New Roman" w:hAnsi="Times New Roman" w:cs="Times New Roman"/>
          <w:rPrChange w:id="1037" w:author="Author">
            <w:rPr/>
          </w:rPrChange>
        </w:rPr>
        <w:instrText>HYPERLINK "https://doi.org/10.1007/s10071-016-0993-2" \h</w:instrText>
      </w:r>
      <w:r w:rsidR="00DB4A62" w:rsidRPr="006C0255">
        <w:rPr>
          <w:rFonts w:ascii="Times New Roman" w:hAnsi="Times New Roman" w:cs="Times New Roman"/>
        </w:rPr>
      </w:r>
      <w:r w:rsidR="00DB4A62" w:rsidRPr="006C0255">
        <w:rPr>
          <w:rFonts w:ascii="Times New Roman" w:hAnsi="Times New Roman" w:cs="Times New Roman"/>
          <w:rPrChange w:id="1038" w:author="Author">
            <w:rPr/>
          </w:rPrChange>
        </w:rPr>
        <w:fldChar w:fldCharType="separate"/>
      </w:r>
      <w:r w:rsidR="00DB4A62" w:rsidRPr="004A5E88">
        <w:rPr>
          <w:rStyle w:val="Hyperlink"/>
          <w:rFonts w:ascii="Times New Roman" w:hAnsi="Times New Roman" w:cs="Times New Roman"/>
        </w:rPr>
        <w:t>https://doi.org/10.1007/s10071-016-0993-2</w:t>
      </w:r>
      <w:r w:rsidR="00DB4A62" w:rsidRPr="006C0255">
        <w:rPr>
          <w:rFonts w:ascii="Times New Roman" w:hAnsi="Times New Roman" w:cs="Times New Roman"/>
          <w:rPrChange w:id="1039" w:author="Author">
            <w:rPr/>
          </w:rPrChange>
        </w:rPr>
        <w:fldChar w:fldCharType="end"/>
      </w:r>
    </w:p>
    <w:p w14:paraId="42586A36" w14:textId="77777777" w:rsidR="00DB4A62" w:rsidRPr="004A5E88" w:rsidRDefault="00000000" w:rsidP="006C0255">
      <w:pPr>
        <w:pStyle w:val="Bibliography"/>
        <w:spacing w:line="360" w:lineRule="auto"/>
        <w:rPr>
          <w:rFonts w:ascii="Times New Roman" w:hAnsi="Times New Roman" w:cs="Times New Roman"/>
        </w:rPr>
        <w:pPrChange w:id="1040" w:author="Author">
          <w:pPr>
            <w:pStyle w:val="Bibliography"/>
            <w:spacing w:line="480" w:lineRule="auto"/>
          </w:pPr>
        </w:pPrChange>
      </w:pPr>
      <w:bookmarkStart w:id="1041" w:name="ref-amiel_egg_2014"/>
      <w:bookmarkEnd w:id="1035"/>
      <w:r w:rsidRPr="004A5E88">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r w:rsidR="00DB4A62" w:rsidRPr="006C0255">
        <w:rPr>
          <w:rFonts w:ascii="Times New Roman" w:hAnsi="Times New Roman" w:cs="Times New Roman"/>
          <w:rPrChange w:id="1042" w:author="Author">
            <w:rPr/>
          </w:rPrChange>
        </w:rPr>
        <w:fldChar w:fldCharType="begin"/>
      </w:r>
      <w:r w:rsidR="00DB4A62" w:rsidRPr="006C0255">
        <w:rPr>
          <w:rFonts w:ascii="Times New Roman" w:hAnsi="Times New Roman" w:cs="Times New Roman"/>
          <w:rPrChange w:id="1043" w:author="Author">
            <w:rPr/>
          </w:rPrChange>
        </w:rPr>
        <w:instrText>HYPERLINK "https://doi.org/10.1007/s10071-013-0665-4" \h</w:instrText>
      </w:r>
      <w:r w:rsidR="00DB4A62" w:rsidRPr="006C0255">
        <w:rPr>
          <w:rFonts w:ascii="Times New Roman" w:hAnsi="Times New Roman" w:cs="Times New Roman"/>
        </w:rPr>
      </w:r>
      <w:r w:rsidR="00DB4A62" w:rsidRPr="006C0255">
        <w:rPr>
          <w:rFonts w:ascii="Times New Roman" w:hAnsi="Times New Roman" w:cs="Times New Roman"/>
          <w:rPrChange w:id="1044" w:author="Author">
            <w:rPr/>
          </w:rPrChange>
        </w:rPr>
        <w:fldChar w:fldCharType="separate"/>
      </w:r>
      <w:r w:rsidR="00DB4A62" w:rsidRPr="004A5E88">
        <w:rPr>
          <w:rStyle w:val="Hyperlink"/>
          <w:rFonts w:ascii="Times New Roman" w:hAnsi="Times New Roman" w:cs="Times New Roman"/>
        </w:rPr>
        <w:t>https://doi.org/10.1007/s10071-013-0665-4</w:t>
      </w:r>
      <w:r w:rsidR="00DB4A62" w:rsidRPr="006C0255">
        <w:rPr>
          <w:rFonts w:ascii="Times New Roman" w:hAnsi="Times New Roman" w:cs="Times New Roman"/>
          <w:rPrChange w:id="1045" w:author="Author">
            <w:rPr/>
          </w:rPrChange>
        </w:rPr>
        <w:fldChar w:fldCharType="end"/>
      </w:r>
    </w:p>
    <w:p w14:paraId="54EF5FAD" w14:textId="77777777" w:rsidR="00DB4A62" w:rsidRPr="004A5E88" w:rsidRDefault="00000000" w:rsidP="006C0255">
      <w:pPr>
        <w:pStyle w:val="Bibliography"/>
        <w:spacing w:line="360" w:lineRule="auto"/>
        <w:rPr>
          <w:rFonts w:ascii="Times New Roman" w:hAnsi="Times New Roman" w:cs="Times New Roman"/>
        </w:rPr>
        <w:pPrChange w:id="1046" w:author="Author">
          <w:pPr>
            <w:pStyle w:val="Bibliography"/>
            <w:spacing w:line="480" w:lineRule="auto"/>
          </w:pPr>
        </w:pPrChange>
      </w:pPr>
      <w:bookmarkStart w:id="1047" w:name="ref-amiel_hotter_2012"/>
      <w:bookmarkEnd w:id="1041"/>
      <w:r w:rsidRPr="004A5E88">
        <w:rPr>
          <w:rFonts w:ascii="Times New Roman" w:hAnsi="Times New Roman" w:cs="Times New Roman"/>
        </w:rPr>
        <w:t xml:space="preserve">Amiel JJ, Shine R (2012) Hotter nests produce smarter young lizards. Biology Letters 8:372–374. </w:t>
      </w:r>
      <w:r w:rsidR="00DB4A62" w:rsidRPr="006C0255">
        <w:rPr>
          <w:rFonts w:ascii="Times New Roman" w:hAnsi="Times New Roman" w:cs="Times New Roman"/>
          <w:rPrChange w:id="1048" w:author="Author">
            <w:rPr/>
          </w:rPrChange>
        </w:rPr>
        <w:fldChar w:fldCharType="begin"/>
      </w:r>
      <w:r w:rsidR="00DB4A62" w:rsidRPr="006C0255">
        <w:rPr>
          <w:rFonts w:ascii="Times New Roman" w:hAnsi="Times New Roman" w:cs="Times New Roman"/>
          <w:rPrChange w:id="1049" w:author="Author">
            <w:rPr/>
          </w:rPrChange>
        </w:rPr>
        <w:instrText>HYPERLINK "https://doi.org/10.1098/rsbl.2011.1161" \h</w:instrText>
      </w:r>
      <w:r w:rsidR="00DB4A62" w:rsidRPr="006C0255">
        <w:rPr>
          <w:rFonts w:ascii="Times New Roman" w:hAnsi="Times New Roman" w:cs="Times New Roman"/>
        </w:rPr>
      </w:r>
      <w:r w:rsidR="00DB4A62" w:rsidRPr="006C0255">
        <w:rPr>
          <w:rFonts w:ascii="Times New Roman" w:hAnsi="Times New Roman" w:cs="Times New Roman"/>
          <w:rPrChange w:id="1050" w:author="Author">
            <w:rPr/>
          </w:rPrChange>
        </w:rPr>
        <w:fldChar w:fldCharType="separate"/>
      </w:r>
      <w:r w:rsidR="00DB4A62" w:rsidRPr="004A5E88">
        <w:rPr>
          <w:rStyle w:val="Hyperlink"/>
          <w:rFonts w:ascii="Times New Roman" w:hAnsi="Times New Roman" w:cs="Times New Roman"/>
        </w:rPr>
        <w:t>https://doi.org/10.1098/rsbl.2011.1161</w:t>
      </w:r>
      <w:r w:rsidR="00DB4A62" w:rsidRPr="006C0255">
        <w:rPr>
          <w:rFonts w:ascii="Times New Roman" w:hAnsi="Times New Roman" w:cs="Times New Roman"/>
          <w:rPrChange w:id="1051" w:author="Author">
            <w:rPr/>
          </w:rPrChange>
        </w:rPr>
        <w:fldChar w:fldCharType="end"/>
      </w:r>
    </w:p>
    <w:p w14:paraId="7E364350" w14:textId="77777777" w:rsidR="00DB4A62" w:rsidRPr="004A5E88" w:rsidRDefault="00000000" w:rsidP="006C0255">
      <w:pPr>
        <w:pStyle w:val="Bibliography"/>
        <w:spacing w:line="360" w:lineRule="auto"/>
        <w:rPr>
          <w:rFonts w:ascii="Times New Roman" w:hAnsi="Times New Roman" w:cs="Times New Roman"/>
        </w:rPr>
        <w:pPrChange w:id="1052" w:author="Author">
          <w:pPr>
            <w:pStyle w:val="Bibliography"/>
            <w:spacing w:line="480" w:lineRule="auto"/>
          </w:pPr>
        </w:pPrChange>
      </w:pPr>
      <w:bookmarkStart w:id="1053" w:name="ref-bebus_associative_2016"/>
      <w:bookmarkEnd w:id="1047"/>
      <w:r w:rsidRPr="004A5E88">
        <w:rPr>
          <w:rFonts w:ascii="Times New Roman" w:hAnsi="Times New Roman" w:cs="Times New Roman"/>
        </w:rPr>
        <w:t xml:space="preserve">Bebus SE, Small TW, Jones BC, et al (2016) Associative learning is inversely related to reversal learning and varies with nestling corticosterone exposure. Animal Behaviour 111:251–260. </w:t>
      </w:r>
      <w:r w:rsidR="00DB4A62" w:rsidRPr="006C0255">
        <w:rPr>
          <w:rFonts w:ascii="Times New Roman" w:hAnsi="Times New Roman" w:cs="Times New Roman"/>
          <w:rPrChange w:id="1054" w:author="Author">
            <w:rPr/>
          </w:rPrChange>
        </w:rPr>
        <w:fldChar w:fldCharType="begin"/>
      </w:r>
      <w:r w:rsidR="00DB4A62" w:rsidRPr="006C0255">
        <w:rPr>
          <w:rFonts w:ascii="Times New Roman" w:hAnsi="Times New Roman" w:cs="Times New Roman"/>
          <w:rPrChange w:id="1055" w:author="Author">
            <w:rPr/>
          </w:rPrChange>
        </w:rPr>
        <w:instrText>HYPERLINK "https://doi.org/10.1016/j.anbehav.2015.10.027" \h</w:instrText>
      </w:r>
      <w:r w:rsidR="00DB4A62" w:rsidRPr="006C0255">
        <w:rPr>
          <w:rFonts w:ascii="Times New Roman" w:hAnsi="Times New Roman" w:cs="Times New Roman"/>
        </w:rPr>
      </w:r>
      <w:r w:rsidR="00DB4A62" w:rsidRPr="006C0255">
        <w:rPr>
          <w:rFonts w:ascii="Times New Roman" w:hAnsi="Times New Roman" w:cs="Times New Roman"/>
          <w:rPrChange w:id="1056" w:author="Author">
            <w:rPr/>
          </w:rPrChange>
        </w:rPr>
        <w:fldChar w:fldCharType="separate"/>
      </w:r>
      <w:r w:rsidR="00DB4A62" w:rsidRPr="004A5E88">
        <w:rPr>
          <w:rStyle w:val="Hyperlink"/>
          <w:rFonts w:ascii="Times New Roman" w:hAnsi="Times New Roman" w:cs="Times New Roman"/>
        </w:rPr>
        <w:t>https://doi.org/10.1016/j.anbehav.2015.10.027</w:t>
      </w:r>
      <w:r w:rsidR="00DB4A62" w:rsidRPr="006C0255">
        <w:rPr>
          <w:rFonts w:ascii="Times New Roman" w:hAnsi="Times New Roman" w:cs="Times New Roman"/>
          <w:rPrChange w:id="1057" w:author="Author">
            <w:rPr/>
          </w:rPrChange>
        </w:rPr>
        <w:fldChar w:fldCharType="end"/>
      </w:r>
    </w:p>
    <w:p w14:paraId="02C1619B" w14:textId="77777777" w:rsidR="00DB4A62" w:rsidRPr="004A5E88" w:rsidRDefault="00000000" w:rsidP="006C0255">
      <w:pPr>
        <w:pStyle w:val="Bibliography"/>
        <w:spacing w:line="360" w:lineRule="auto"/>
        <w:rPr>
          <w:rFonts w:ascii="Times New Roman" w:hAnsi="Times New Roman" w:cs="Times New Roman"/>
        </w:rPr>
        <w:pPrChange w:id="1058" w:author="Author">
          <w:pPr>
            <w:pStyle w:val="Bibliography"/>
            <w:spacing w:line="480" w:lineRule="auto"/>
          </w:pPr>
        </w:pPrChange>
      </w:pPr>
      <w:bookmarkStart w:id="1059" w:name="ref-beran2016capuchin"/>
      <w:bookmarkEnd w:id="1053"/>
      <w:r w:rsidRPr="004A5E88">
        <w:rPr>
          <w:rFonts w:ascii="Times New Roman" w:hAnsi="Times New Roman" w:cs="Times New Roman"/>
        </w:rPr>
        <w:t>Beran MJ, Parrish AE (2016) Capuchin monkeys (cebus apella) treat small and large numbers of items similarly during a relative quantity judgment task. Psychonomic bulletin &amp; review 23:1206–1213</w:t>
      </w:r>
    </w:p>
    <w:p w14:paraId="4FCA2F6E" w14:textId="77777777" w:rsidR="00DB4A62" w:rsidRPr="004A5E88" w:rsidRDefault="00000000" w:rsidP="006C0255">
      <w:pPr>
        <w:pStyle w:val="Bibliography"/>
        <w:spacing w:line="360" w:lineRule="auto"/>
        <w:rPr>
          <w:rFonts w:ascii="Times New Roman" w:hAnsi="Times New Roman" w:cs="Times New Roman"/>
        </w:rPr>
        <w:pPrChange w:id="1060" w:author="Author">
          <w:pPr>
            <w:pStyle w:val="Bibliography"/>
            <w:spacing w:line="480" w:lineRule="auto"/>
          </w:pPr>
        </w:pPrChange>
      </w:pPr>
      <w:bookmarkStart w:id="1061" w:name="ref-bisazza2014experim"/>
      <w:bookmarkEnd w:id="1059"/>
      <w:r w:rsidRPr="004A5E88">
        <w:rPr>
          <w:rFonts w:ascii="Times New Roman" w:hAnsi="Times New Roman" w:cs="Times New Roman"/>
        </w:rPr>
        <w:t>Bisazza A, Agrillo C, Lucon-Xiccato T (2014) Extensive training extends numerical abilities of guppies. Animal cognition 17:1413–1419</w:t>
      </w:r>
    </w:p>
    <w:p w14:paraId="1A8A6AAE" w14:textId="77777777" w:rsidR="00DB4A62" w:rsidRPr="004A5E88" w:rsidRDefault="00000000" w:rsidP="006C0255">
      <w:pPr>
        <w:pStyle w:val="Bibliography"/>
        <w:spacing w:line="360" w:lineRule="auto"/>
        <w:rPr>
          <w:rFonts w:ascii="Times New Roman" w:hAnsi="Times New Roman" w:cs="Times New Roman"/>
        </w:rPr>
        <w:pPrChange w:id="1062" w:author="Author">
          <w:pPr>
            <w:pStyle w:val="Bibliography"/>
            <w:spacing w:line="480" w:lineRule="auto"/>
          </w:pPr>
        </w:pPrChange>
      </w:pPr>
      <w:bookmarkStart w:id="1063" w:name="ref-burkner2017brms"/>
      <w:bookmarkEnd w:id="1061"/>
      <w:r w:rsidRPr="004A5E88">
        <w:rPr>
          <w:rFonts w:ascii="Times New Roman" w:hAnsi="Times New Roman" w:cs="Times New Roman"/>
        </w:rPr>
        <w:t>Bürkner P-C (2017) Brms: An r package for bayesian multilevel models using stan. Journal of statistical software 80:1–28</w:t>
      </w:r>
    </w:p>
    <w:p w14:paraId="4B2B45EA" w14:textId="77777777" w:rsidR="00DB4A62" w:rsidRPr="004A5E88" w:rsidRDefault="00000000" w:rsidP="006C0255">
      <w:pPr>
        <w:pStyle w:val="Bibliography"/>
        <w:spacing w:line="360" w:lineRule="auto"/>
        <w:rPr>
          <w:rFonts w:ascii="Times New Roman" w:hAnsi="Times New Roman" w:cs="Times New Roman"/>
        </w:rPr>
        <w:pPrChange w:id="1064" w:author="Author">
          <w:pPr>
            <w:pStyle w:val="Bibliography"/>
            <w:spacing w:line="480" w:lineRule="auto"/>
          </w:pPr>
        </w:pPrChange>
      </w:pPr>
      <w:bookmarkStart w:id="1065" w:name="ref-cantlon2009beyond"/>
      <w:bookmarkEnd w:id="1063"/>
      <w:r w:rsidRPr="004A5E88">
        <w:rPr>
          <w:rFonts w:ascii="Times New Roman" w:hAnsi="Times New Roman" w:cs="Times New Roman"/>
        </w:rPr>
        <w:t>Cantlon JF, Platt ML, Brannon EM (2009) Beyond the number domain. Trends in cognitive sciences 13:83–91</w:t>
      </w:r>
    </w:p>
    <w:p w14:paraId="5625FE65" w14:textId="77777777" w:rsidR="00DB4A62" w:rsidRPr="004A5E88" w:rsidRDefault="00000000" w:rsidP="006C0255">
      <w:pPr>
        <w:pStyle w:val="Bibliography"/>
        <w:spacing w:line="360" w:lineRule="auto"/>
        <w:rPr>
          <w:rFonts w:ascii="Times New Roman" w:hAnsi="Times New Roman" w:cs="Times New Roman"/>
        </w:rPr>
        <w:pPrChange w:id="1066" w:author="Author">
          <w:pPr>
            <w:pStyle w:val="Bibliography"/>
            <w:spacing w:line="480" w:lineRule="auto"/>
          </w:pPr>
        </w:pPrChange>
      </w:pPr>
      <w:bookmarkStart w:id="1067" w:name="ref-carazo2009quantity"/>
      <w:bookmarkEnd w:id="1065"/>
      <w:r w:rsidRPr="004A5E88">
        <w:rPr>
          <w:rFonts w:ascii="Times New Roman" w:hAnsi="Times New Roman" w:cs="Times New Roman"/>
        </w:rPr>
        <w:t>Carazo P, Font E, Forteza-Behrendt E, Desfilis E (2009) Quantity discrimination in tenebrio molitor: Evidence of numerosity discrimination in an invertebrate? Animal Cognition 12:463–470</w:t>
      </w:r>
    </w:p>
    <w:p w14:paraId="0A9D411C" w14:textId="77777777" w:rsidR="00DB4A62" w:rsidRPr="004A5E88" w:rsidRDefault="00000000" w:rsidP="006C0255">
      <w:pPr>
        <w:pStyle w:val="Bibliography"/>
        <w:spacing w:line="360" w:lineRule="auto"/>
        <w:rPr>
          <w:rFonts w:ascii="Times New Roman" w:hAnsi="Times New Roman" w:cs="Times New Roman"/>
        </w:rPr>
        <w:pPrChange w:id="1068" w:author="Author">
          <w:pPr>
            <w:pStyle w:val="Bibliography"/>
            <w:spacing w:line="480" w:lineRule="auto"/>
          </w:pPr>
        </w:pPrChange>
      </w:pPr>
      <w:bookmarkStart w:id="1069" w:name="ref-chittka1995can"/>
      <w:bookmarkEnd w:id="1067"/>
      <w:r w:rsidRPr="004A5E88">
        <w:rPr>
          <w:rFonts w:ascii="Times New Roman" w:hAnsi="Times New Roman" w:cs="Times New Roman"/>
        </w:rPr>
        <w:t>Chittka L, Geiger K (1995) Can honey bees count landmarks? Animal Behaviour 49:159–164</w:t>
      </w:r>
    </w:p>
    <w:p w14:paraId="4DD78F89" w14:textId="77777777" w:rsidR="00DB4A62" w:rsidRPr="004A5E88" w:rsidRDefault="00000000" w:rsidP="006C0255">
      <w:pPr>
        <w:pStyle w:val="Bibliography"/>
        <w:spacing w:line="360" w:lineRule="auto"/>
        <w:rPr>
          <w:rFonts w:ascii="Times New Roman" w:hAnsi="Times New Roman" w:cs="Times New Roman"/>
        </w:rPr>
        <w:pPrChange w:id="1070" w:author="Author">
          <w:pPr>
            <w:pStyle w:val="Bibliography"/>
            <w:spacing w:line="480" w:lineRule="auto"/>
          </w:pPr>
        </w:pPrChange>
      </w:pPr>
      <w:bookmarkStart w:id="1071" w:name="ref-clark_colour_2014"/>
      <w:bookmarkEnd w:id="1069"/>
      <w:r w:rsidRPr="004A5E88">
        <w:rPr>
          <w:rFonts w:ascii="Times New Roman" w:hAnsi="Times New Roman" w:cs="Times New Roman"/>
        </w:rPr>
        <w:t xml:space="preserve">Clark BF, Amiel JJ, Shine R, et al (2014) Colour discrimination and associative learning in hatchling lizards incubated at “hot” and “cold” temperatures. Behavioral Ecology and Sociobiology 68:239–247. </w:t>
      </w:r>
      <w:r w:rsidR="00DB4A62" w:rsidRPr="006C0255">
        <w:rPr>
          <w:rFonts w:ascii="Times New Roman" w:hAnsi="Times New Roman" w:cs="Times New Roman"/>
          <w:rPrChange w:id="1072" w:author="Author">
            <w:rPr/>
          </w:rPrChange>
        </w:rPr>
        <w:fldChar w:fldCharType="begin"/>
      </w:r>
      <w:r w:rsidR="00DB4A62" w:rsidRPr="006C0255">
        <w:rPr>
          <w:rFonts w:ascii="Times New Roman" w:hAnsi="Times New Roman" w:cs="Times New Roman"/>
          <w:rPrChange w:id="1073" w:author="Author">
            <w:rPr/>
          </w:rPrChange>
        </w:rPr>
        <w:instrText>HYPERLINK "https://doi.org/10.1007/s00265-013-1639-x" \h</w:instrText>
      </w:r>
      <w:r w:rsidR="00DB4A62" w:rsidRPr="006C0255">
        <w:rPr>
          <w:rFonts w:ascii="Times New Roman" w:hAnsi="Times New Roman" w:cs="Times New Roman"/>
        </w:rPr>
      </w:r>
      <w:r w:rsidR="00DB4A62" w:rsidRPr="006C0255">
        <w:rPr>
          <w:rFonts w:ascii="Times New Roman" w:hAnsi="Times New Roman" w:cs="Times New Roman"/>
          <w:rPrChange w:id="1074" w:author="Author">
            <w:rPr/>
          </w:rPrChange>
        </w:rPr>
        <w:fldChar w:fldCharType="separate"/>
      </w:r>
      <w:r w:rsidR="00DB4A62" w:rsidRPr="004A5E88">
        <w:rPr>
          <w:rStyle w:val="Hyperlink"/>
          <w:rFonts w:ascii="Times New Roman" w:hAnsi="Times New Roman" w:cs="Times New Roman"/>
        </w:rPr>
        <w:t>https://doi.org/10.1007/s00265-013-1639-x</w:t>
      </w:r>
      <w:r w:rsidR="00DB4A62" w:rsidRPr="006C0255">
        <w:rPr>
          <w:rFonts w:ascii="Times New Roman" w:hAnsi="Times New Roman" w:cs="Times New Roman"/>
          <w:rPrChange w:id="1075" w:author="Author">
            <w:rPr/>
          </w:rPrChange>
        </w:rPr>
        <w:fldChar w:fldCharType="end"/>
      </w:r>
    </w:p>
    <w:p w14:paraId="61AA55BB" w14:textId="77777777" w:rsidR="00DB4A62" w:rsidRPr="004A5E88" w:rsidRDefault="00000000" w:rsidP="006C0255">
      <w:pPr>
        <w:pStyle w:val="Bibliography"/>
        <w:spacing w:line="360" w:lineRule="auto"/>
        <w:rPr>
          <w:rFonts w:ascii="Times New Roman" w:hAnsi="Times New Roman" w:cs="Times New Roman"/>
        </w:rPr>
        <w:pPrChange w:id="1076" w:author="Author">
          <w:pPr>
            <w:pStyle w:val="Bibliography"/>
            <w:spacing w:line="480" w:lineRule="auto"/>
          </w:pPr>
        </w:pPrChange>
      </w:pPr>
      <w:bookmarkStart w:id="1077" w:name="ref-coomber_independent_1997"/>
      <w:bookmarkEnd w:id="1071"/>
      <w:r w:rsidRPr="004A5E88">
        <w:rPr>
          <w:rFonts w:ascii="Times New Roman" w:hAnsi="Times New Roman" w:cs="Times New Roman"/>
        </w:rPr>
        <w:t xml:space="preserve">Coomber P, Crews D, Gonzalez-Lima F (1997) Independent effects of incubation temperature and gonadal sex on the volume and metabolic capacity of brain nuclei in the leopard gecko (Eublepharis macularius), a lizard with temperature-dependent sex determination. The Journal of Comparative Neurology 380:409–421. </w:t>
      </w:r>
      <w:r w:rsidR="00DB4A62" w:rsidRPr="006C0255">
        <w:rPr>
          <w:rFonts w:ascii="Times New Roman" w:hAnsi="Times New Roman" w:cs="Times New Roman"/>
          <w:rPrChange w:id="1078" w:author="Author">
            <w:rPr/>
          </w:rPrChange>
        </w:rPr>
        <w:fldChar w:fldCharType="begin"/>
      </w:r>
      <w:r w:rsidR="00DB4A62" w:rsidRPr="006C0255">
        <w:rPr>
          <w:rFonts w:ascii="Times New Roman" w:hAnsi="Times New Roman" w:cs="Times New Roman"/>
          <w:rPrChange w:id="1079" w:author="Author">
            <w:rPr/>
          </w:rPrChange>
        </w:rPr>
        <w:instrText>HYPERLINK "https://doi.org/10.1002/(SICI)1096-9861(19970414)380:3%3c409::AID-CNE9%3e3.0.CO;2-6" \h</w:instrText>
      </w:r>
      <w:r w:rsidR="00DB4A62" w:rsidRPr="006C0255">
        <w:rPr>
          <w:rFonts w:ascii="Times New Roman" w:hAnsi="Times New Roman" w:cs="Times New Roman"/>
        </w:rPr>
      </w:r>
      <w:r w:rsidR="00DB4A62" w:rsidRPr="006C0255">
        <w:rPr>
          <w:rFonts w:ascii="Times New Roman" w:hAnsi="Times New Roman" w:cs="Times New Roman"/>
          <w:rPrChange w:id="1080" w:author="Author">
            <w:rPr/>
          </w:rPrChange>
        </w:rPr>
        <w:fldChar w:fldCharType="separate"/>
      </w:r>
      <w:r w:rsidR="00DB4A62" w:rsidRPr="004A5E88">
        <w:rPr>
          <w:rStyle w:val="Hyperlink"/>
          <w:rFonts w:ascii="Times New Roman" w:hAnsi="Times New Roman" w:cs="Times New Roman"/>
        </w:rPr>
        <w:t>https://doi.org/10.1002/(SICI)1096-9861(19970414)380:3&lt;409::AID-CNE9&gt;3.0.CO;2-6</w:t>
      </w:r>
      <w:r w:rsidR="00DB4A62" w:rsidRPr="006C0255">
        <w:rPr>
          <w:rFonts w:ascii="Times New Roman" w:hAnsi="Times New Roman" w:cs="Times New Roman"/>
          <w:rPrChange w:id="1081" w:author="Author">
            <w:rPr/>
          </w:rPrChange>
        </w:rPr>
        <w:fldChar w:fldCharType="end"/>
      </w:r>
    </w:p>
    <w:p w14:paraId="5EA7D467" w14:textId="77777777" w:rsidR="00DB4A62" w:rsidRPr="004A5E88" w:rsidRDefault="00000000" w:rsidP="006C0255">
      <w:pPr>
        <w:pStyle w:val="Bibliography"/>
        <w:spacing w:line="360" w:lineRule="auto"/>
        <w:rPr>
          <w:rFonts w:ascii="Times New Roman" w:hAnsi="Times New Roman" w:cs="Times New Roman"/>
        </w:rPr>
        <w:pPrChange w:id="1082" w:author="Author">
          <w:pPr>
            <w:pStyle w:val="Bibliography"/>
            <w:spacing w:line="480" w:lineRule="auto"/>
          </w:pPr>
        </w:pPrChange>
      </w:pPr>
      <w:bookmarkStart w:id="1083" w:name="ref-cooper2024tell"/>
      <w:bookmarkEnd w:id="1077"/>
      <w:r w:rsidRPr="004A5E88">
        <w:rPr>
          <w:rFonts w:ascii="Times New Roman" w:hAnsi="Times New Roman" w:cs="Times New Roman"/>
        </w:rPr>
        <w:t>Cooper TL, Pardo-Sanchez J, Sosnowski MJ, et al (2024) How to tell more is more: Quantity discrimination in eastern box turtles (emydidae: Terrapene carolina). Journal of Herpetology 58:1–15</w:t>
      </w:r>
    </w:p>
    <w:p w14:paraId="678C5BB7" w14:textId="77777777" w:rsidR="00DB4A62" w:rsidRPr="004A5E88" w:rsidRDefault="00000000" w:rsidP="006C0255">
      <w:pPr>
        <w:pStyle w:val="Bibliography"/>
        <w:spacing w:line="360" w:lineRule="auto"/>
        <w:rPr>
          <w:rFonts w:ascii="Times New Roman" w:hAnsi="Times New Roman" w:cs="Times New Roman"/>
        </w:rPr>
        <w:pPrChange w:id="1084" w:author="Author">
          <w:pPr>
            <w:pStyle w:val="Bibliography"/>
            <w:spacing w:line="480" w:lineRule="auto"/>
          </w:pPr>
        </w:pPrChange>
      </w:pPr>
      <w:bookmarkStart w:id="1085" w:name="ref-cossin2022effect"/>
      <w:bookmarkEnd w:id="1083"/>
      <w:r w:rsidRPr="004A5E88">
        <w:rPr>
          <w:rFonts w:ascii="Times New Roman" w:hAnsi="Times New Roman" w:cs="Times New Roman"/>
        </w:rPr>
        <w:t>Cossin-Sevrin N, Hsu B-Y, Marciau C, et al (2022) Effect of prenatal glucocorticoids and thyroid hormones on developmental plasticity of mitochondrial aerobic metabolism, growth and survival: An experimental test in wild great tits. Journal of Experimental Biology 225:jeb243414</w:t>
      </w:r>
    </w:p>
    <w:p w14:paraId="0EA775B1" w14:textId="77777777" w:rsidR="00DB4A62" w:rsidRPr="004A5E88" w:rsidRDefault="00000000" w:rsidP="006C0255">
      <w:pPr>
        <w:pStyle w:val="Bibliography"/>
        <w:spacing w:line="360" w:lineRule="auto"/>
        <w:rPr>
          <w:rFonts w:ascii="Times New Roman" w:hAnsi="Times New Roman" w:cs="Times New Roman"/>
        </w:rPr>
        <w:pPrChange w:id="1086" w:author="Author">
          <w:pPr>
            <w:pStyle w:val="Bibliography"/>
            <w:spacing w:line="480" w:lineRule="auto"/>
          </w:pPr>
        </w:pPrChange>
      </w:pPr>
      <w:bookmarkStart w:id="1087" w:name="ref-Crino_2023"/>
      <w:bookmarkEnd w:id="1085"/>
      <w:r w:rsidRPr="004A5E88">
        <w:rPr>
          <w:rFonts w:ascii="Times New Roman" w:hAnsi="Times New Roman" w:cs="Times New Roman"/>
        </w:rPr>
        <w:t>Crino OL, Bonduriansky R, Martin LB, Noble DWA (2023) A conceptual framework for understanding stressinduced physiological and transgenerational effects on population responses to climate change. Evolution Letters</w:t>
      </w:r>
    </w:p>
    <w:p w14:paraId="495AC498" w14:textId="77777777" w:rsidR="00DB4A62" w:rsidRPr="004A5E88" w:rsidRDefault="00000000" w:rsidP="006C0255">
      <w:pPr>
        <w:pStyle w:val="Bibliography"/>
        <w:spacing w:line="360" w:lineRule="auto"/>
        <w:rPr>
          <w:rFonts w:ascii="Times New Roman" w:hAnsi="Times New Roman" w:cs="Times New Roman"/>
        </w:rPr>
        <w:pPrChange w:id="1088" w:author="Author">
          <w:pPr>
            <w:pStyle w:val="Bibliography"/>
            <w:spacing w:line="480" w:lineRule="auto"/>
          </w:pPr>
        </w:pPrChange>
      </w:pPr>
      <w:bookmarkStart w:id="1089" w:name="ref-crino_corticosterone_2014-learn"/>
      <w:bookmarkEnd w:id="1087"/>
      <w:r w:rsidRPr="004A5E88">
        <w:rPr>
          <w:rFonts w:ascii="Times New Roman" w:hAnsi="Times New Roman" w:cs="Times New Roman"/>
        </w:rPr>
        <w:t xml:space="preserve">Crino OL, Driscoll SC, Ton R, Breuner CW (2014) Corticosterone exposure during development improves performance on a novel foraging task in zebra finches. Animal Behaviour 91:27–32. </w:t>
      </w:r>
      <w:r w:rsidR="00DB4A62" w:rsidRPr="006C0255">
        <w:rPr>
          <w:rFonts w:ascii="Times New Roman" w:hAnsi="Times New Roman" w:cs="Times New Roman"/>
          <w:rPrChange w:id="1090" w:author="Author">
            <w:rPr/>
          </w:rPrChange>
        </w:rPr>
        <w:fldChar w:fldCharType="begin"/>
      </w:r>
      <w:r w:rsidR="00DB4A62" w:rsidRPr="006C0255">
        <w:rPr>
          <w:rFonts w:ascii="Times New Roman" w:hAnsi="Times New Roman" w:cs="Times New Roman"/>
          <w:rPrChange w:id="1091" w:author="Author">
            <w:rPr/>
          </w:rPrChange>
        </w:rPr>
        <w:instrText>HYPERLINK "https://doi.org/10.1016/j.anbehav.2014.02.017" \h</w:instrText>
      </w:r>
      <w:r w:rsidR="00DB4A62" w:rsidRPr="006C0255">
        <w:rPr>
          <w:rFonts w:ascii="Times New Roman" w:hAnsi="Times New Roman" w:cs="Times New Roman"/>
        </w:rPr>
      </w:r>
      <w:r w:rsidR="00DB4A62" w:rsidRPr="006C0255">
        <w:rPr>
          <w:rFonts w:ascii="Times New Roman" w:hAnsi="Times New Roman" w:cs="Times New Roman"/>
          <w:rPrChange w:id="1092" w:author="Author">
            <w:rPr/>
          </w:rPrChange>
        </w:rPr>
        <w:fldChar w:fldCharType="separate"/>
      </w:r>
      <w:r w:rsidR="00DB4A62" w:rsidRPr="004A5E88">
        <w:rPr>
          <w:rStyle w:val="Hyperlink"/>
          <w:rFonts w:ascii="Times New Roman" w:hAnsi="Times New Roman" w:cs="Times New Roman"/>
        </w:rPr>
        <w:t>https://doi.org/10.1016/j.anbehav.2014.02.017</w:t>
      </w:r>
      <w:r w:rsidR="00DB4A62" w:rsidRPr="006C0255">
        <w:rPr>
          <w:rFonts w:ascii="Times New Roman" w:hAnsi="Times New Roman" w:cs="Times New Roman"/>
          <w:rPrChange w:id="1093" w:author="Author">
            <w:rPr/>
          </w:rPrChange>
        </w:rPr>
        <w:fldChar w:fldCharType="end"/>
      </w:r>
    </w:p>
    <w:p w14:paraId="3A34C506" w14:textId="77777777" w:rsidR="00DB4A62" w:rsidRPr="004A5E88" w:rsidRDefault="00000000" w:rsidP="006C0255">
      <w:pPr>
        <w:pStyle w:val="Bibliography"/>
        <w:spacing w:line="360" w:lineRule="auto"/>
        <w:rPr>
          <w:rFonts w:ascii="Times New Roman" w:hAnsi="Times New Roman" w:cs="Times New Roman"/>
        </w:rPr>
        <w:pPrChange w:id="1094" w:author="Author">
          <w:pPr>
            <w:pStyle w:val="Bibliography"/>
            <w:spacing w:line="480" w:lineRule="auto"/>
          </w:pPr>
        </w:pPrChange>
      </w:pPr>
      <w:bookmarkStart w:id="1095" w:name="ref-crino2024eggs"/>
      <w:bookmarkEnd w:id="1089"/>
      <w:r w:rsidRPr="004A5E88">
        <w:rPr>
          <w:rFonts w:ascii="Times New Roman" w:hAnsi="Times New Roman" w:cs="Times New Roman"/>
        </w:rPr>
        <w:t>Crino O, Wild KH, Friesen CR, et al (2024) From eggs to adulthood: Sustained effects of early developmental temperature and corticosterone exposure on physiology and body size in an australian lizard</w:t>
      </w:r>
    </w:p>
    <w:p w14:paraId="15774DCD" w14:textId="77777777" w:rsidR="00DB4A62" w:rsidRPr="004A5E88" w:rsidRDefault="00000000" w:rsidP="006C0255">
      <w:pPr>
        <w:pStyle w:val="Bibliography"/>
        <w:spacing w:line="360" w:lineRule="auto"/>
        <w:rPr>
          <w:rFonts w:ascii="Times New Roman" w:hAnsi="Times New Roman" w:cs="Times New Roman"/>
        </w:rPr>
        <w:pPrChange w:id="1096" w:author="Author">
          <w:pPr>
            <w:pStyle w:val="Bibliography"/>
            <w:spacing w:line="480" w:lineRule="auto"/>
          </w:pPr>
        </w:pPrChange>
      </w:pPr>
      <w:bookmarkStart w:id="1097" w:name="ref-dayananda_incubation_2017"/>
      <w:bookmarkEnd w:id="1095"/>
      <w:r w:rsidRPr="004A5E88">
        <w:rPr>
          <w:rFonts w:ascii="Times New Roman" w:hAnsi="Times New Roman" w:cs="Times New Roman"/>
        </w:rPr>
        <w:t xml:space="preserve">Dayananda B, Webb JK (2017) Incubation under climate warming affects learning ability and survival in hatchling lizards. Biology Letters 13:20170002. </w:t>
      </w:r>
      <w:r w:rsidR="00DB4A62" w:rsidRPr="006C0255">
        <w:rPr>
          <w:rFonts w:ascii="Times New Roman" w:hAnsi="Times New Roman" w:cs="Times New Roman"/>
          <w:rPrChange w:id="1098" w:author="Author">
            <w:rPr/>
          </w:rPrChange>
        </w:rPr>
        <w:fldChar w:fldCharType="begin"/>
      </w:r>
      <w:r w:rsidR="00DB4A62" w:rsidRPr="006C0255">
        <w:rPr>
          <w:rFonts w:ascii="Times New Roman" w:hAnsi="Times New Roman" w:cs="Times New Roman"/>
          <w:rPrChange w:id="1099" w:author="Author">
            <w:rPr/>
          </w:rPrChange>
        </w:rPr>
        <w:instrText>HYPERLINK "https://doi.org/10.1098/rsbl.2017.0002" \h</w:instrText>
      </w:r>
      <w:r w:rsidR="00DB4A62" w:rsidRPr="006C0255">
        <w:rPr>
          <w:rFonts w:ascii="Times New Roman" w:hAnsi="Times New Roman" w:cs="Times New Roman"/>
        </w:rPr>
      </w:r>
      <w:r w:rsidR="00DB4A62" w:rsidRPr="006C0255">
        <w:rPr>
          <w:rFonts w:ascii="Times New Roman" w:hAnsi="Times New Roman" w:cs="Times New Roman"/>
          <w:rPrChange w:id="1100" w:author="Author">
            <w:rPr/>
          </w:rPrChange>
        </w:rPr>
        <w:fldChar w:fldCharType="separate"/>
      </w:r>
      <w:r w:rsidR="00DB4A62" w:rsidRPr="004A5E88">
        <w:rPr>
          <w:rStyle w:val="Hyperlink"/>
          <w:rFonts w:ascii="Times New Roman" w:hAnsi="Times New Roman" w:cs="Times New Roman"/>
        </w:rPr>
        <w:t>https://doi.org/10.1098/rsbl.2017.0002</w:t>
      </w:r>
      <w:r w:rsidR="00DB4A62" w:rsidRPr="006C0255">
        <w:rPr>
          <w:rFonts w:ascii="Times New Roman" w:hAnsi="Times New Roman" w:cs="Times New Roman"/>
          <w:rPrChange w:id="1101" w:author="Author">
            <w:rPr/>
          </w:rPrChange>
        </w:rPr>
        <w:fldChar w:fldCharType="end"/>
      </w:r>
    </w:p>
    <w:p w14:paraId="1CF0640D" w14:textId="77777777" w:rsidR="00DB4A62" w:rsidRPr="004A5E88" w:rsidRDefault="00000000" w:rsidP="006C0255">
      <w:pPr>
        <w:pStyle w:val="Bibliography"/>
        <w:spacing w:line="360" w:lineRule="auto"/>
        <w:rPr>
          <w:rFonts w:ascii="Times New Roman" w:hAnsi="Times New Roman" w:cs="Times New Roman"/>
        </w:rPr>
        <w:pPrChange w:id="1102" w:author="Author">
          <w:pPr>
            <w:pStyle w:val="Bibliography"/>
            <w:spacing w:line="480" w:lineRule="auto"/>
          </w:pPr>
        </w:pPrChange>
      </w:pPr>
      <w:bookmarkStart w:id="1103" w:name="ref-farrell_developmental_2015-learn"/>
      <w:bookmarkEnd w:id="1097"/>
      <w:r w:rsidRPr="004A5E88">
        <w:rPr>
          <w:rFonts w:ascii="Times New Roman" w:hAnsi="Times New Roman" w:cs="Times New Roman"/>
        </w:rPr>
        <w:t xml:space="preserve">Farrell TM, Neuert MAC, Cui A, MacDougall-Shackleton SA (2015) Developmental stress impairs a female songbird’s behavioural and neural response to a sexually selected signal. Animal Behaviour 102:157–167. </w:t>
      </w:r>
      <w:r w:rsidR="00DB4A62" w:rsidRPr="006C0255">
        <w:rPr>
          <w:rFonts w:ascii="Times New Roman" w:hAnsi="Times New Roman" w:cs="Times New Roman"/>
          <w:rPrChange w:id="1104" w:author="Author">
            <w:rPr/>
          </w:rPrChange>
        </w:rPr>
        <w:fldChar w:fldCharType="begin"/>
      </w:r>
      <w:r w:rsidR="00DB4A62" w:rsidRPr="006C0255">
        <w:rPr>
          <w:rFonts w:ascii="Times New Roman" w:hAnsi="Times New Roman" w:cs="Times New Roman"/>
          <w:rPrChange w:id="1105" w:author="Author">
            <w:rPr/>
          </w:rPrChange>
        </w:rPr>
        <w:instrText>HYPERLINK "https://doi.org/10.1016/j.anbehav.2015.01.018" \h</w:instrText>
      </w:r>
      <w:r w:rsidR="00DB4A62" w:rsidRPr="006C0255">
        <w:rPr>
          <w:rFonts w:ascii="Times New Roman" w:hAnsi="Times New Roman" w:cs="Times New Roman"/>
        </w:rPr>
      </w:r>
      <w:r w:rsidR="00DB4A62" w:rsidRPr="006C0255">
        <w:rPr>
          <w:rFonts w:ascii="Times New Roman" w:hAnsi="Times New Roman" w:cs="Times New Roman"/>
          <w:rPrChange w:id="1106" w:author="Author">
            <w:rPr/>
          </w:rPrChange>
        </w:rPr>
        <w:fldChar w:fldCharType="separate"/>
      </w:r>
      <w:r w:rsidR="00DB4A62" w:rsidRPr="004A5E88">
        <w:rPr>
          <w:rStyle w:val="Hyperlink"/>
          <w:rFonts w:ascii="Times New Roman" w:hAnsi="Times New Roman" w:cs="Times New Roman"/>
        </w:rPr>
        <w:t>https://doi.org/10.1016/j.anbehav.2015.01.018</w:t>
      </w:r>
      <w:r w:rsidR="00DB4A62" w:rsidRPr="006C0255">
        <w:rPr>
          <w:rFonts w:ascii="Times New Roman" w:hAnsi="Times New Roman" w:cs="Times New Roman"/>
          <w:rPrChange w:id="1107" w:author="Author">
            <w:rPr/>
          </w:rPrChange>
        </w:rPr>
        <w:fldChar w:fldCharType="end"/>
      </w:r>
    </w:p>
    <w:p w14:paraId="4D3B1180" w14:textId="77777777" w:rsidR="00DB4A62" w:rsidRPr="004A5E88" w:rsidRDefault="00000000" w:rsidP="006C0255">
      <w:pPr>
        <w:pStyle w:val="Bibliography"/>
        <w:spacing w:line="360" w:lineRule="auto"/>
        <w:rPr>
          <w:rFonts w:ascii="Times New Roman" w:hAnsi="Times New Roman" w:cs="Times New Roman"/>
        </w:rPr>
        <w:pPrChange w:id="1108" w:author="Author">
          <w:pPr>
            <w:pStyle w:val="Bibliography"/>
            <w:spacing w:line="480" w:lineRule="auto"/>
          </w:pPr>
        </w:pPrChange>
      </w:pPr>
      <w:bookmarkStart w:id="1109" w:name="ref-gazzola2018continuous"/>
      <w:bookmarkEnd w:id="1103"/>
      <w:r w:rsidRPr="004A5E88">
        <w:rPr>
          <w:rFonts w:ascii="Times New Roman" w:hAnsi="Times New Roman" w:cs="Times New Roman"/>
        </w:rPr>
        <w:t>Gazzola A, Vallortigara G, Pellitteri-Rosa D (2018) Continuous and discrete quantity discrimination in tortoises. Biology letters 14:20180649</w:t>
      </w:r>
    </w:p>
    <w:p w14:paraId="6E1B3FFA" w14:textId="77777777" w:rsidR="00DB4A62" w:rsidRPr="004A5E88" w:rsidRDefault="00000000" w:rsidP="006C0255">
      <w:pPr>
        <w:pStyle w:val="Bibliography"/>
        <w:spacing w:line="360" w:lineRule="auto"/>
        <w:rPr>
          <w:rFonts w:ascii="Times New Roman" w:hAnsi="Times New Roman" w:cs="Times New Roman"/>
        </w:rPr>
        <w:pPrChange w:id="1110" w:author="Author">
          <w:pPr>
            <w:pStyle w:val="Bibliography"/>
            <w:spacing w:line="480" w:lineRule="auto"/>
          </w:pPr>
        </w:pPrChange>
      </w:pPr>
      <w:bookmarkStart w:id="1111" w:name="ref-haq_prenatal_2021"/>
      <w:bookmarkEnd w:id="1109"/>
      <w:r w:rsidRPr="004A5E88">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r w:rsidR="00DB4A62" w:rsidRPr="006C0255">
        <w:rPr>
          <w:rFonts w:ascii="Times New Roman" w:hAnsi="Times New Roman" w:cs="Times New Roman"/>
          <w:rPrChange w:id="1112" w:author="Author">
            <w:rPr/>
          </w:rPrChange>
        </w:rPr>
        <w:fldChar w:fldCharType="begin"/>
      </w:r>
      <w:r w:rsidR="00DB4A62" w:rsidRPr="006C0255">
        <w:rPr>
          <w:rFonts w:ascii="Times New Roman" w:hAnsi="Times New Roman" w:cs="Times New Roman"/>
          <w:rPrChange w:id="1113" w:author="Author">
            <w:rPr/>
          </w:rPrChange>
        </w:rPr>
        <w:instrText>HYPERLINK "https://doi.org/10.1007/s12038-021-00153-7" \h</w:instrText>
      </w:r>
      <w:r w:rsidR="00DB4A62" w:rsidRPr="006C0255">
        <w:rPr>
          <w:rFonts w:ascii="Times New Roman" w:hAnsi="Times New Roman" w:cs="Times New Roman"/>
        </w:rPr>
      </w:r>
      <w:r w:rsidR="00DB4A62" w:rsidRPr="006C0255">
        <w:rPr>
          <w:rFonts w:ascii="Times New Roman" w:hAnsi="Times New Roman" w:cs="Times New Roman"/>
          <w:rPrChange w:id="1114" w:author="Author">
            <w:rPr/>
          </w:rPrChange>
        </w:rPr>
        <w:fldChar w:fldCharType="separate"/>
      </w:r>
      <w:r w:rsidR="00DB4A62" w:rsidRPr="004A5E88">
        <w:rPr>
          <w:rStyle w:val="Hyperlink"/>
          <w:rFonts w:ascii="Times New Roman" w:hAnsi="Times New Roman" w:cs="Times New Roman"/>
        </w:rPr>
        <w:t>https://doi.org/10.1007/s12038-021-00153-7</w:t>
      </w:r>
      <w:r w:rsidR="00DB4A62" w:rsidRPr="006C0255">
        <w:rPr>
          <w:rFonts w:ascii="Times New Roman" w:hAnsi="Times New Roman" w:cs="Times New Roman"/>
          <w:rPrChange w:id="1115" w:author="Author">
            <w:rPr/>
          </w:rPrChange>
        </w:rPr>
        <w:fldChar w:fldCharType="end"/>
      </w:r>
    </w:p>
    <w:p w14:paraId="267249EA" w14:textId="77777777" w:rsidR="00DB4A62" w:rsidRPr="004A5E88" w:rsidRDefault="00000000" w:rsidP="006C0255">
      <w:pPr>
        <w:pStyle w:val="Bibliography"/>
        <w:spacing w:line="360" w:lineRule="auto"/>
        <w:rPr>
          <w:rFonts w:ascii="Times New Roman" w:hAnsi="Times New Roman" w:cs="Times New Roman"/>
        </w:rPr>
        <w:pPrChange w:id="1116" w:author="Author">
          <w:pPr>
            <w:pStyle w:val="Bibliography"/>
            <w:spacing w:line="480" w:lineRule="auto"/>
          </w:pPr>
        </w:pPrChange>
      </w:pPr>
      <w:bookmarkStart w:id="1117" w:name="ref-hyde2011two"/>
      <w:bookmarkEnd w:id="1111"/>
      <w:r w:rsidRPr="004A5E88">
        <w:rPr>
          <w:rFonts w:ascii="Times New Roman" w:hAnsi="Times New Roman" w:cs="Times New Roman"/>
        </w:rPr>
        <w:t>Hyde DC (2011) Two systems of non-symbolic numerical cognition. Frontiers in human neuroscience 5:150</w:t>
      </w:r>
    </w:p>
    <w:p w14:paraId="098A65A9" w14:textId="77777777" w:rsidR="00DB4A62" w:rsidRPr="004A5E88" w:rsidRDefault="00000000" w:rsidP="006C0255">
      <w:pPr>
        <w:pStyle w:val="Bibliography"/>
        <w:spacing w:line="360" w:lineRule="auto"/>
        <w:rPr>
          <w:rFonts w:ascii="Times New Roman" w:hAnsi="Times New Roman" w:cs="Times New Roman"/>
        </w:rPr>
        <w:pPrChange w:id="1118" w:author="Author">
          <w:pPr>
            <w:pStyle w:val="Bibliography"/>
            <w:spacing w:line="480" w:lineRule="auto"/>
          </w:pPr>
        </w:pPrChange>
      </w:pPr>
      <w:bookmarkStart w:id="1119" w:name="ref-jessop2016multiscale"/>
      <w:bookmarkEnd w:id="1117"/>
      <w:r w:rsidRPr="004A5E88">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4A5E88" w:rsidRDefault="00000000" w:rsidP="006C0255">
      <w:pPr>
        <w:pStyle w:val="Bibliography"/>
        <w:spacing w:line="360" w:lineRule="auto"/>
        <w:rPr>
          <w:rFonts w:ascii="Times New Roman" w:hAnsi="Times New Roman" w:cs="Times New Roman"/>
        </w:rPr>
        <w:pPrChange w:id="1120" w:author="Author">
          <w:pPr>
            <w:pStyle w:val="Bibliography"/>
            <w:spacing w:line="480" w:lineRule="auto"/>
          </w:pPr>
        </w:pPrChange>
      </w:pPr>
      <w:bookmarkStart w:id="1121" w:name="ref-joss1985reproductive"/>
      <w:bookmarkEnd w:id="1119"/>
      <w:r w:rsidRPr="004A5E88">
        <w:rPr>
          <w:rFonts w:ascii="Times New Roman" w:hAnsi="Times New Roman" w:cs="Times New Roman"/>
        </w:rPr>
        <w:t>Joss J, Minard J (1985) On the reproductive cycles of lampropholis guichenoti and l. Delicata (squamata: Scincidae) in the sydney region. Australian Journal of Zoology 33:699–704</w:t>
      </w:r>
    </w:p>
    <w:p w14:paraId="22985220" w14:textId="77777777" w:rsidR="00DB4A62" w:rsidRPr="004A5E88" w:rsidRDefault="00000000" w:rsidP="006C0255">
      <w:pPr>
        <w:pStyle w:val="Bibliography"/>
        <w:spacing w:line="360" w:lineRule="auto"/>
        <w:rPr>
          <w:rFonts w:ascii="Times New Roman" w:hAnsi="Times New Roman" w:cs="Times New Roman"/>
        </w:rPr>
        <w:pPrChange w:id="1122" w:author="Author">
          <w:pPr>
            <w:pStyle w:val="Bibliography"/>
            <w:spacing w:line="480" w:lineRule="auto"/>
          </w:pPr>
        </w:pPrChange>
      </w:pPr>
      <w:bookmarkStart w:id="1123" w:name="ref-lin2024trained"/>
      <w:bookmarkEnd w:id="1121"/>
      <w:r w:rsidRPr="004A5E88">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4A5E88" w:rsidRDefault="00000000" w:rsidP="006C0255">
      <w:pPr>
        <w:pStyle w:val="Bibliography"/>
        <w:spacing w:line="360" w:lineRule="auto"/>
        <w:rPr>
          <w:rFonts w:ascii="Times New Roman" w:hAnsi="Times New Roman" w:cs="Times New Roman"/>
        </w:rPr>
        <w:pPrChange w:id="1124" w:author="Author">
          <w:pPr>
            <w:pStyle w:val="Bibliography"/>
            <w:spacing w:line="480" w:lineRule="auto"/>
          </w:pPr>
        </w:pPrChange>
      </w:pPr>
      <w:bookmarkStart w:id="1125" w:name="ref-lin2021superior"/>
      <w:bookmarkEnd w:id="1123"/>
      <w:r w:rsidRPr="004A5E88">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4A5E88" w:rsidRDefault="00000000" w:rsidP="006C0255">
      <w:pPr>
        <w:pStyle w:val="Bibliography"/>
        <w:spacing w:line="360" w:lineRule="auto"/>
        <w:rPr>
          <w:rFonts w:ascii="Times New Roman" w:hAnsi="Times New Roman" w:cs="Times New Roman"/>
        </w:rPr>
        <w:pPrChange w:id="1126" w:author="Author">
          <w:pPr>
            <w:pStyle w:val="Bibliography"/>
            <w:spacing w:line="480" w:lineRule="auto"/>
          </w:pPr>
        </w:pPrChange>
      </w:pPr>
      <w:bookmarkStart w:id="1127" w:name="ref-lucon2017individual"/>
      <w:bookmarkEnd w:id="1125"/>
      <w:r w:rsidRPr="004A5E88">
        <w:rPr>
          <w:rFonts w:ascii="Times New Roman" w:hAnsi="Times New Roman" w:cs="Times New Roman"/>
        </w:rPr>
        <w:t>Lucon-Xiccato T, Dadda M (2017) Individual guppies differ in quantity discrimination performance across antipredator and foraging contexts. Behavioral Ecology and Sociobiology 71:1–9</w:t>
      </w:r>
    </w:p>
    <w:p w14:paraId="04D351A1" w14:textId="77777777" w:rsidR="00DB4A62" w:rsidRPr="004A5E88" w:rsidRDefault="00000000" w:rsidP="006C0255">
      <w:pPr>
        <w:pStyle w:val="Bibliography"/>
        <w:spacing w:line="360" w:lineRule="auto"/>
        <w:rPr>
          <w:rFonts w:ascii="Times New Roman" w:hAnsi="Times New Roman" w:cs="Times New Roman"/>
        </w:rPr>
        <w:pPrChange w:id="1128" w:author="Author">
          <w:pPr>
            <w:pStyle w:val="Bibliography"/>
            <w:spacing w:line="480" w:lineRule="auto"/>
          </w:pPr>
        </w:pPrChange>
      </w:pPr>
      <w:bookmarkStart w:id="1129" w:name="ref-lui2017chronic"/>
      <w:bookmarkEnd w:id="1127"/>
      <w:r w:rsidRPr="004A5E88">
        <w:rPr>
          <w:rFonts w:ascii="Times New Roman" w:hAnsi="Times New Roman" w:cs="Times New Roman"/>
        </w:rPr>
        <w:t>Lui E, Salim M, Chahal M, et al (2017) Chronic corticosterone-induced impaired cognitive flexibility is not due to suppressed adult hippocampal neurogenesis. Behavioural brain research 332:90–98</w:t>
      </w:r>
    </w:p>
    <w:p w14:paraId="39EF2F6E" w14:textId="77777777" w:rsidR="00DB4A62" w:rsidRPr="004A5E88" w:rsidRDefault="00000000" w:rsidP="006C0255">
      <w:pPr>
        <w:pStyle w:val="Bibliography"/>
        <w:spacing w:line="360" w:lineRule="auto"/>
        <w:rPr>
          <w:rFonts w:ascii="Times New Roman" w:hAnsi="Times New Roman" w:cs="Times New Roman"/>
        </w:rPr>
        <w:pPrChange w:id="1130" w:author="Author">
          <w:pPr>
            <w:pStyle w:val="Bibliography"/>
            <w:spacing w:line="480" w:lineRule="auto"/>
          </w:pPr>
        </w:pPrChange>
      </w:pPr>
      <w:bookmarkStart w:id="1131" w:name="ref-bayestestR"/>
      <w:bookmarkEnd w:id="1129"/>
      <w:r w:rsidRPr="004A5E88">
        <w:rPr>
          <w:rFonts w:ascii="Times New Roman" w:hAnsi="Times New Roman" w:cs="Times New Roman"/>
        </w:rPr>
        <w:t xml:space="preserve">Makowski D, Ben-Shachar MS, Lüdecke D (2019) bayestestR: Describing effects and their uncertainty, existence and significance within the bayesian framework. Journal of Open Source Software 4:1541. </w:t>
      </w:r>
      <w:r w:rsidR="00DB4A62" w:rsidRPr="006C0255">
        <w:rPr>
          <w:rFonts w:ascii="Times New Roman" w:hAnsi="Times New Roman" w:cs="Times New Roman"/>
          <w:rPrChange w:id="1132" w:author="Author">
            <w:rPr/>
          </w:rPrChange>
        </w:rPr>
        <w:fldChar w:fldCharType="begin"/>
      </w:r>
      <w:r w:rsidR="00DB4A62" w:rsidRPr="006C0255">
        <w:rPr>
          <w:rFonts w:ascii="Times New Roman" w:hAnsi="Times New Roman" w:cs="Times New Roman"/>
          <w:rPrChange w:id="1133" w:author="Author">
            <w:rPr/>
          </w:rPrChange>
        </w:rPr>
        <w:instrText>HYPERLINK "https://doi.org/10.21105/joss.01541" \h</w:instrText>
      </w:r>
      <w:r w:rsidR="00DB4A62" w:rsidRPr="006C0255">
        <w:rPr>
          <w:rFonts w:ascii="Times New Roman" w:hAnsi="Times New Roman" w:cs="Times New Roman"/>
        </w:rPr>
      </w:r>
      <w:r w:rsidR="00DB4A62" w:rsidRPr="006C0255">
        <w:rPr>
          <w:rFonts w:ascii="Times New Roman" w:hAnsi="Times New Roman" w:cs="Times New Roman"/>
          <w:rPrChange w:id="1134" w:author="Author">
            <w:rPr/>
          </w:rPrChange>
        </w:rPr>
        <w:fldChar w:fldCharType="separate"/>
      </w:r>
      <w:r w:rsidR="00DB4A62" w:rsidRPr="004A5E88">
        <w:rPr>
          <w:rStyle w:val="Hyperlink"/>
          <w:rFonts w:ascii="Times New Roman" w:hAnsi="Times New Roman" w:cs="Times New Roman"/>
        </w:rPr>
        <w:t>https://doi.org/10.21105/joss.01541</w:t>
      </w:r>
      <w:r w:rsidR="00DB4A62" w:rsidRPr="006C0255">
        <w:rPr>
          <w:rFonts w:ascii="Times New Roman" w:hAnsi="Times New Roman" w:cs="Times New Roman"/>
          <w:rPrChange w:id="1135" w:author="Author">
            <w:rPr/>
          </w:rPrChange>
        </w:rPr>
        <w:fldChar w:fldCharType="end"/>
      </w:r>
    </w:p>
    <w:p w14:paraId="27FB73AB" w14:textId="77777777" w:rsidR="00DB4A62" w:rsidRPr="004A5E88" w:rsidRDefault="00000000" w:rsidP="006C0255">
      <w:pPr>
        <w:pStyle w:val="Bibliography"/>
        <w:spacing w:line="360" w:lineRule="auto"/>
        <w:rPr>
          <w:rFonts w:ascii="Times New Roman" w:hAnsi="Times New Roman" w:cs="Times New Roman"/>
        </w:rPr>
        <w:pPrChange w:id="1136" w:author="Author">
          <w:pPr>
            <w:pStyle w:val="Bibliography"/>
            <w:spacing w:line="480" w:lineRule="auto"/>
          </w:pPr>
        </w:pPrChange>
      </w:pPr>
      <w:bookmarkStart w:id="1137" w:name="ref-mccomb1994roaring"/>
      <w:bookmarkEnd w:id="1131"/>
      <w:r w:rsidRPr="004A5E88">
        <w:rPr>
          <w:rFonts w:ascii="Times New Roman" w:hAnsi="Times New Roman" w:cs="Times New Roman"/>
        </w:rPr>
        <w:t>McComb K, Packer C, Pusey A (1994) Roaring and numerical assessment in contests between groups of female lions, panthera leo. Animal Behaviour 47:379–387</w:t>
      </w:r>
    </w:p>
    <w:p w14:paraId="74911F64" w14:textId="77777777" w:rsidR="00DB4A62" w:rsidRPr="004A5E88" w:rsidRDefault="00000000" w:rsidP="006C0255">
      <w:pPr>
        <w:pStyle w:val="Bibliography"/>
        <w:spacing w:line="360" w:lineRule="auto"/>
        <w:rPr>
          <w:rFonts w:ascii="Times New Roman" w:hAnsi="Times New Roman" w:cs="Times New Roman"/>
        </w:rPr>
        <w:pPrChange w:id="1138" w:author="Author">
          <w:pPr>
            <w:pStyle w:val="Bibliography"/>
            <w:spacing w:line="480" w:lineRule="auto"/>
          </w:pPr>
        </w:pPrChange>
      </w:pPr>
      <w:bookmarkStart w:id="1139" w:name="ref-mentesana2022glucocorticoids"/>
      <w:bookmarkEnd w:id="1137"/>
      <w:r w:rsidRPr="004A5E88">
        <w:rPr>
          <w:rFonts w:ascii="Times New Roman" w:hAnsi="Times New Roman" w:cs="Times New Roman"/>
        </w:rPr>
        <w:t>Mentesana L, Hau M (2022) Glucocorticoids in a warming world: Do they help birds to cope with high environmental temperatures? Hormones and Behavior 142:105178</w:t>
      </w:r>
    </w:p>
    <w:p w14:paraId="7E6E28F9" w14:textId="77777777" w:rsidR="00DB4A62" w:rsidRPr="004A5E88" w:rsidRDefault="00000000" w:rsidP="006C0255">
      <w:pPr>
        <w:pStyle w:val="Bibliography"/>
        <w:spacing w:line="360" w:lineRule="auto"/>
        <w:rPr>
          <w:rFonts w:ascii="Times New Roman" w:hAnsi="Times New Roman" w:cs="Times New Roman"/>
        </w:rPr>
        <w:pPrChange w:id="1140" w:author="Author">
          <w:pPr>
            <w:pStyle w:val="Bibliography"/>
            <w:spacing w:line="480" w:lineRule="auto"/>
          </w:pPr>
        </w:pPrChange>
      </w:pPr>
      <w:bookmarkStart w:id="1141" w:name="ref-miletto2018quantity"/>
      <w:bookmarkEnd w:id="1139"/>
      <w:r w:rsidRPr="004A5E88">
        <w:rPr>
          <w:rFonts w:ascii="Times New Roman" w:hAnsi="Times New Roman" w:cs="Times New Roman"/>
        </w:rPr>
        <w:t>Miletto Petrazzini ME, Bertolucci C, Foà A (2018) Quantity discrimination in trained lizards (podarcis sicula). Frontiers in psychology 9:274</w:t>
      </w:r>
    </w:p>
    <w:p w14:paraId="6326DD01" w14:textId="77777777" w:rsidR="00DB4A62" w:rsidRPr="004A5E88" w:rsidRDefault="00000000" w:rsidP="006C0255">
      <w:pPr>
        <w:pStyle w:val="Bibliography"/>
        <w:spacing w:line="360" w:lineRule="auto"/>
        <w:rPr>
          <w:rFonts w:ascii="Times New Roman" w:hAnsi="Times New Roman" w:cs="Times New Roman"/>
        </w:rPr>
        <w:pPrChange w:id="1142" w:author="Author">
          <w:pPr>
            <w:pStyle w:val="Bibliography"/>
            <w:spacing w:line="480" w:lineRule="auto"/>
          </w:pPr>
        </w:pPrChange>
      </w:pPr>
      <w:bookmarkStart w:id="1143" w:name="ref-miletto2017quantitative"/>
      <w:bookmarkEnd w:id="1141"/>
      <w:r w:rsidRPr="004A5E88">
        <w:rPr>
          <w:rFonts w:ascii="Times New Roman" w:hAnsi="Times New Roman" w:cs="Times New Roman"/>
        </w:rPr>
        <w:t>Miletto Petrazzini ME, Fraccaroli I, Gariboldi F, et al (2017) Quantitative abilities in a reptile (podarcis sicula). Biology Letters 13:20160899</w:t>
      </w:r>
    </w:p>
    <w:p w14:paraId="64F955A3" w14:textId="77777777" w:rsidR="00DB4A62" w:rsidRPr="004A5E88" w:rsidRDefault="00000000" w:rsidP="006C0255">
      <w:pPr>
        <w:pStyle w:val="Bibliography"/>
        <w:spacing w:line="360" w:lineRule="auto"/>
        <w:rPr>
          <w:rFonts w:ascii="Times New Roman" w:hAnsi="Times New Roman" w:cs="Times New Roman"/>
        </w:rPr>
        <w:pPrChange w:id="1144" w:author="Author">
          <w:pPr>
            <w:pStyle w:val="Bibliography"/>
            <w:spacing w:line="480" w:lineRule="auto"/>
          </w:pPr>
        </w:pPrChange>
      </w:pPr>
      <w:bookmarkStart w:id="1145" w:name="ref-nieder2018evolution"/>
      <w:bookmarkEnd w:id="1143"/>
      <w:r w:rsidRPr="004A5E88">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4A5E88" w:rsidRDefault="00000000" w:rsidP="006C0255">
      <w:pPr>
        <w:pStyle w:val="Bibliography"/>
        <w:spacing w:line="360" w:lineRule="auto"/>
        <w:rPr>
          <w:rFonts w:ascii="Times New Roman" w:hAnsi="Times New Roman" w:cs="Times New Roman"/>
        </w:rPr>
        <w:pPrChange w:id="1146" w:author="Author">
          <w:pPr>
            <w:pStyle w:val="Bibliography"/>
            <w:spacing w:line="480" w:lineRule="auto"/>
          </w:pPr>
        </w:pPrChange>
      </w:pPr>
      <w:bookmarkStart w:id="1147" w:name="ref-nieder2005counting"/>
      <w:bookmarkEnd w:id="1145"/>
      <w:r w:rsidRPr="004A5E88">
        <w:rPr>
          <w:rFonts w:ascii="Times New Roman" w:hAnsi="Times New Roman" w:cs="Times New Roman"/>
        </w:rPr>
        <w:t>Nieder A (2005) Counting on neurons: The neurobiology of numerical competence. Nature reviews neuroscience 6:177–190</w:t>
      </w:r>
    </w:p>
    <w:p w14:paraId="4C0F148D" w14:textId="77777777" w:rsidR="00DB4A62" w:rsidRPr="004A5E88" w:rsidRDefault="00000000" w:rsidP="006C0255">
      <w:pPr>
        <w:pStyle w:val="Bibliography"/>
        <w:spacing w:line="360" w:lineRule="auto"/>
        <w:rPr>
          <w:rFonts w:ascii="Times New Roman" w:hAnsi="Times New Roman" w:cs="Times New Roman"/>
        </w:rPr>
        <w:pPrChange w:id="1148" w:author="Author">
          <w:pPr>
            <w:pStyle w:val="Bibliography"/>
            <w:spacing w:line="480" w:lineRule="auto"/>
          </w:pPr>
        </w:pPrChange>
      </w:pPr>
      <w:bookmarkStart w:id="1149" w:name="ref-noble_developmental_2018"/>
      <w:bookmarkEnd w:id="1147"/>
      <w:r w:rsidRPr="004A5E88">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r w:rsidR="00DB4A62" w:rsidRPr="006C0255">
        <w:rPr>
          <w:rFonts w:ascii="Times New Roman" w:hAnsi="Times New Roman" w:cs="Times New Roman"/>
          <w:rPrChange w:id="1150" w:author="Author">
            <w:rPr/>
          </w:rPrChange>
        </w:rPr>
        <w:fldChar w:fldCharType="begin"/>
      </w:r>
      <w:r w:rsidR="00DB4A62" w:rsidRPr="006C0255">
        <w:rPr>
          <w:rFonts w:ascii="Times New Roman" w:hAnsi="Times New Roman" w:cs="Times New Roman"/>
          <w:rPrChange w:id="1151" w:author="Author">
            <w:rPr/>
          </w:rPrChange>
        </w:rPr>
        <w:instrText>HYPERLINK "https://doi.org/10.1111/brv.12333" \h</w:instrText>
      </w:r>
      <w:r w:rsidR="00DB4A62" w:rsidRPr="006C0255">
        <w:rPr>
          <w:rFonts w:ascii="Times New Roman" w:hAnsi="Times New Roman" w:cs="Times New Roman"/>
        </w:rPr>
      </w:r>
      <w:r w:rsidR="00DB4A62" w:rsidRPr="006C0255">
        <w:rPr>
          <w:rFonts w:ascii="Times New Roman" w:hAnsi="Times New Roman" w:cs="Times New Roman"/>
          <w:rPrChange w:id="1152" w:author="Author">
            <w:rPr/>
          </w:rPrChange>
        </w:rPr>
        <w:fldChar w:fldCharType="separate"/>
      </w:r>
      <w:r w:rsidR="00DB4A62" w:rsidRPr="004A5E88">
        <w:rPr>
          <w:rStyle w:val="Hyperlink"/>
          <w:rFonts w:ascii="Times New Roman" w:hAnsi="Times New Roman" w:cs="Times New Roman"/>
        </w:rPr>
        <w:t>https://doi.org/10.1111/brv.12333</w:t>
      </w:r>
      <w:r w:rsidR="00DB4A62" w:rsidRPr="006C0255">
        <w:rPr>
          <w:rFonts w:ascii="Times New Roman" w:hAnsi="Times New Roman" w:cs="Times New Roman"/>
          <w:rPrChange w:id="1153" w:author="Author">
            <w:rPr/>
          </w:rPrChange>
        </w:rPr>
        <w:fldChar w:fldCharType="end"/>
      </w:r>
    </w:p>
    <w:p w14:paraId="79944B46" w14:textId="77777777" w:rsidR="00DB4A62" w:rsidRPr="004A5E88" w:rsidRDefault="00000000" w:rsidP="006C0255">
      <w:pPr>
        <w:pStyle w:val="Bibliography"/>
        <w:spacing w:line="360" w:lineRule="auto"/>
        <w:rPr>
          <w:rFonts w:ascii="Times New Roman" w:hAnsi="Times New Roman" w:cs="Times New Roman"/>
        </w:rPr>
        <w:pPrChange w:id="1154" w:author="Author">
          <w:pPr>
            <w:pStyle w:val="Bibliography"/>
            <w:spacing w:line="480" w:lineRule="auto"/>
          </w:pPr>
        </w:pPrChange>
      </w:pPr>
      <w:bookmarkStart w:id="1155" w:name="ref-plotnik2019elephants"/>
      <w:bookmarkEnd w:id="1149"/>
      <w:r w:rsidRPr="004A5E88">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4A5E88" w:rsidRDefault="00000000" w:rsidP="006C0255">
      <w:pPr>
        <w:pStyle w:val="Bibliography"/>
        <w:spacing w:line="360" w:lineRule="auto"/>
        <w:rPr>
          <w:rFonts w:ascii="Times New Roman" w:hAnsi="Times New Roman" w:cs="Times New Roman"/>
        </w:rPr>
        <w:pPrChange w:id="1156" w:author="Author">
          <w:pPr>
            <w:pStyle w:val="Bibliography"/>
            <w:spacing w:line="480" w:lineRule="auto"/>
          </w:pPr>
        </w:pPrChange>
      </w:pPr>
      <w:bookmarkStart w:id="1157" w:name="ref-qualls2000post"/>
      <w:bookmarkEnd w:id="1155"/>
      <w:r w:rsidRPr="004A5E88">
        <w:rPr>
          <w:rFonts w:ascii="Times New Roman" w:hAnsi="Times New Roman" w:cs="Times New Roman"/>
        </w:rPr>
        <w:t>Qualls FJ, Shine R (2000) Post-hatching environment contributes greatly to phenotypic variation between two populations of the australian garden skink, lampropholis guichenoti. Biological Journal of the Linnean Society 71:315–341</w:t>
      </w:r>
    </w:p>
    <w:p w14:paraId="518E4CB0" w14:textId="77777777" w:rsidR="00DB4A62" w:rsidRPr="004A5E88" w:rsidRDefault="00000000" w:rsidP="006C0255">
      <w:pPr>
        <w:pStyle w:val="Bibliography"/>
        <w:spacing w:line="360" w:lineRule="auto"/>
        <w:rPr>
          <w:rFonts w:ascii="Times New Roman" w:hAnsi="Times New Roman" w:cs="Times New Roman"/>
        </w:rPr>
        <w:pPrChange w:id="1158" w:author="Author">
          <w:pPr>
            <w:pStyle w:val="Bibliography"/>
            <w:spacing w:line="480" w:lineRule="auto"/>
          </w:pPr>
        </w:pPrChange>
      </w:pPr>
      <w:bookmarkStart w:id="1159" w:name="ref-R"/>
      <w:bookmarkEnd w:id="1157"/>
      <w:r w:rsidRPr="004A5E88">
        <w:rPr>
          <w:rFonts w:ascii="Times New Roman" w:hAnsi="Times New Roman" w:cs="Times New Roman"/>
        </w:rPr>
        <w:t xml:space="preserve">R Core Team (2021) </w:t>
      </w:r>
      <w:r w:rsidR="00DB4A62" w:rsidRPr="006C0255">
        <w:rPr>
          <w:rFonts w:ascii="Times New Roman" w:hAnsi="Times New Roman" w:cs="Times New Roman"/>
          <w:rPrChange w:id="1160" w:author="Author">
            <w:rPr/>
          </w:rPrChange>
        </w:rPr>
        <w:fldChar w:fldCharType="begin"/>
      </w:r>
      <w:r w:rsidR="00DB4A62" w:rsidRPr="006C0255">
        <w:rPr>
          <w:rFonts w:ascii="Times New Roman" w:hAnsi="Times New Roman" w:cs="Times New Roman"/>
          <w:rPrChange w:id="1161" w:author="Author">
            <w:rPr/>
          </w:rPrChange>
        </w:rPr>
        <w:instrText>HYPERLINK "https://www.R-project.org/" \h</w:instrText>
      </w:r>
      <w:r w:rsidR="00DB4A62" w:rsidRPr="006C0255">
        <w:rPr>
          <w:rFonts w:ascii="Times New Roman" w:hAnsi="Times New Roman" w:cs="Times New Roman"/>
        </w:rPr>
      </w:r>
      <w:r w:rsidR="00DB4A62" w:rsidRPr="006C0255">
        <w:rPr>
          <w:rFonts w:ascii="Times New Roman" w:hAnsi="Times New Roman" w:cs="Times New Roman"/>
          <w:rPrChange w:id="1162" w:author="Author">
            <w:rPr/>
          </w:rPrChange>
        </w:rPr>
        <w:fldChar w:fldCharType="separate"/>
      </w:r>
      <w:r w:rsidR="00DB4A62" w:rsidRPr="004A5E88">
        <w:rPr>
          <w:rStyle w:val="Hyperlink"/>
          <w:rFonts w:ascii="Times New Roman" w:hAnsi="Times New Roman" w:cs="Times New Roman"/>
        </w:rPr>
        <w:t>R: A language and environment for statistical computing</w:t>
      </w:r>
      <w:r w:rsidR="00DB4A62" w:rsidRPr="006C0255">
        <w:rPr>
          <w:rFonts w:ascii="Times New Roman" w:hAnsi="Times New Roman" w:cs="Times New Roman"/>
          <w:rPrChange w:id="1163" w:author="Author">
            <w:rPr/>
          </w:rPrChange>
        </w:rPr>
        <w:fldChar w:fldCharType="end"/>
      </w:r>
      <w:r w:rsidRPr="004A5E88">
        <w:rPr>
          <w:rFonts w:ascii="Times New Roman" w:hAnsi="Times New Roman" w:cs="Times New Roman"/>
        </w:rPr>
        <w:t>. R Foundation for Statistical Computing, Vienna, Austria</w:t>
      </w:r>
    </w:p>
    <w:p w14:paraId="5B20E7D5" w14:textId="77777777" w:rsidR="00DB4A62" w:rsidRPr="004A5E88" w:rsidRDefault="00000000" w:rsidP="006C0255">
      <w:pPr>
        <w:pStyle w:val="Bibliography"/>
        <w:spacing w:line="360" w:lineRule="auto"/>
        <w:rPr>
          <w:rFonts w:ascii="Times New Roman" w:hAnsi="Times New Roman" w:cs="Times New Roman"/>
        </w:rPr>
        <w:pPrChange w:id="1164" w:author="Author">
          <w:pPr>
            <w:pStyle w:val="Bibliography"/>
            <w:spacing w:line="480" w:lineRule="auto"/>
          </w:pPr>
        </w:pPrChange>
      </w:pPr>
      <w:bookmarkStart w:id="1165" w:name="ref-racic_effects_2020"/>
      <w:bookmarkEnd w:id="1159"/>
      <w:r w:rsidRPr="004A5E88">
        <w:rPr>
          <w:rFonts w:ascii="Times New Roman" w:hAnsi="Times New Roman" w:cs="Times New Roman"/>
        </w:rPr>
        <w:t xml:space="preserve">Racic A, Tylan C, Langkilde T (2020) Effects of temperature on plasma corticosterone in a native lizard. Scientific Reports 10:16315. </w:t>
      </w:r>
      <w:r w:rsidR="00DB4A62" w:rsidRPr="006C0255">
        <w:rPr>
          <w:rFonts w:ascii="Times New Roman" w:hAnsi="Times New Roman" w:cs="Times New Roman"/>
          <w:rPrChange w:id="1166" w:author="Author">
            <w:rPr/>
          </w:rPrChange>
        </w:rPr>
        <w:fldChar w:fldCharType="begin"/>
      </w:r>
      <w:r w:rsidR="00DB4A62" w:rsidRPr="006C0255">
        <w:rPr>
          <w:rFonts w:ascii="Times New Roman" w:hAnsi="Times New Roman" w:cs="Times New Roman"/>
          <w:rPrChange w:id="1167" w:author="Author">
            <w:rPr/>
          </w:rPrChange>
        </w:rPr>
        <w:instrText>HYPERLINK "https://doi.org/10.1038/s41598-020-73354-z" \h</w:instrText>
      </w:r>
      <w:r w:rsidR="00DB4A62" w:rsidRPr="006C0255">
        <w:rPr>
          <w:rFonts w:ascii="Times New Roman" w:hAnsi="Times New Roman" w:cs="Times New Roman"/>
        </w:rPr>
      </w:r>
      <w:r w:rsidR="00DB4A62" w:rsidRPr="006C0255">
        <w:rPr>
          <w:rFonts w:ascii="Times New Roman" w:hAnsi="Times New Roman" w:cs="Times New Roman"/>
          <w:rPrChange w:id="1168" w:author="Author">
            <w:rPr/>
          </w:rPrChange>
        </w:rPr>
        <w:fldChar w:fldCharType="separate"/>
      </w:r>
      <w:r w:rsidR="00DB4A62" w:rsidRPr="004A5E88">
        <w:rPr>
          <w:rStyle w:val="Hyperlink"/>
          <w:rFonts w:ascii="Times New Roman" w:hAnsi="Times New Roman" w:cs="Times New Roman"/>
        </w:rPr>
        <w:t>https://doi.org/10.1038/s41598-020-73354-z</w:t>
      </w:r>
      <w:r w:rsidR="00DB4A62" w:rsidRPr="006C0255">
        <w:rPr>
          <w:rFonts w:ascii="Times New Roman" w:hAnsi="Times New Roman" w:cs="Times New Roman"/>
          <w:rPrChange w:id="1169" w:author="Author">
            <w:rPr/>
          </w:rPrChange>
        </w:rPr>
        <w:fldChar w:fldCharType="end"/>
      </w:r>
    </w:p>
    <w:p w14:paraId="186AC5CD" w14:textId="77777777" w:rsidR="00DB4A62" w:rsidRPr="004A5E88" w:rsidRDefault="00000000" w:rsidP="006C0255">
      <w:pPr>
        <w:pStyle w:val="Bibliography"/>
        <w:spacing w:line="360" w:lineRule="auto"/>
        <w:rPr>
          <w:rFonts w:ascii="Times New Roman" w:hAnsi="Times New Roman" w:cs="Times New Roman"/>
        </w:rPr>
        <w:pPrChange w:id="1170" w:author="Author">
          <w:pPr>
            <w:pStyle w:val="Bibliography"/>
            <w:spacing w:line="480" w:lineRule="auto"/>
          </w:pPr>
        </w:pPrChange>
      </w:pPr>
      <w:bookmarkStart w:id="1171" w:name="ref-recio_prey_2021"/>
      <w:bookmarkEnd w:id="1165"/>
      <w:r w:rsidRPr="004A5E88">
        <w:rPr>
          <w:rFonts w:ascii="Times New Roman" w:hAnsi="Times New Roman" w:cs="Times New Roman"/>
        </w:rPr>
        <w:t xml:space="preserve">Recio P, Rodrı́guez-Ruiz G, López P, Martı́n J (2021) Prey quantity discrimination and social experience affect foraging decisions of rock lizards. Behavioral Ecology and Sociobiology 75:33. </w:t>
      </w:r>
      <w:r w:rsidR="00DB4A62" w:rsidRPr="006C0255">
        <w:rPr>
          <w:rFonts w:ascii="Times New Roman" w:hAnsi="Times New Roman" w:cs="Times New Roman"/>
          <w:rPrChange w:id="1172" w:author="Author">
            <w:rPr/>
          </w:rPrChange>
        </w:rPr>
        <w:fldChar w:fldCharType="begin"/>
      </w:r>
      <w:r w:rsidR="00DB4A62" w:rsidRPr="006C0255">
        <w:rPr>
          <w:rFonts w:ascii="Times New Roman" w:hAnsi="Times New Roman" w:cs="Times New Roman"/>
          <w:rPrChange w:id="1173" w:author="Author">
            <w:rPr/>
          </w:rPrChange>
        </w:rPr>
        <w:instrText>HYPERLINK "https://doi.org/10.1007/s00265-021-02979-5" \h</w:instrText>
      </w:r>
      <w:r w:rsidR="00DB4A62" w:rsidRPr="006C0255">
        <w:rPr>
          <w:rFonts w:ascii="Times New Roman" w:hAnsi="Times New Roman" w:cs="Times New Roman"/>
        </w:rPr>
      </w:r>
      <w:r w:rsidR="00DB4A62" w:rsidRPr="006C0255">
        <w:rPr>
          <w:rFonts w:ascii="Times New Roman" w:hAnsi="Times New Roman" w:cs="Times New Roman"/>
          <w:rPrChange w:id="1174" w:author="Author">
            <w:rPr/>
          </w:rPrChange>
        </w:rPr>
        <w:fldChar w:fldCharType="separate"/>
      </w:r>
      <w:r w:rsidR="00DB4A62" w:rsidRPr="004A5E88">
        <w:rPr>
          <w:rStyle w:val="Hyperlink"/>
          <w:rFonts w:ascii="Times New Roman" w:hAnsi="Times New Roman" w:cs="Times New Roman"/>
        </w:rPr>
        <w:t>https://doi.org/10.1007/s00265-021-02979-5</w:t>
      </w:r>
      <w:r w:rsidR="00DB4A62" w:rsidRPr="006C0255">
        <w:rPr>
          <w:rFonts w:ascii="Times New Roman" w:hAnsi="Times New Roman" w:cs="Times New Roman"/>
          <w:rPrChange w:id="1175" w:author="Author">
            <w:rPr/>
          </w:rPrChange>
        </w:rPr>
        <w:fldChar w:fldCharType="end"/>
      </w:r>
    </w:p>
    <w:p w14:paraId="533300C5" w14:textId="77777777" w:rsidR="00DB4A62" w:rsidRPr="004A5E88" w:rsidRDefault="00000000" w:rsidP="006C0255">
      <w:pPr>
        <w:pStyle w:val="Bibliography"/>
        <w:spacing w:line="360" w:lineRule="auto"/>
        <w:rPr>
          <w:rFonts w:ascii="Times New Roman" w:hAnsi="Times New Roman" w:cs="Times New Roman"/>
        </w:rPr>
        <w:pPrChange w:id="1176" w:author="Author">
          <w:pPr>
            <w:pStyle w:val="Bibliography"/>
            <w:spacing w:line="480" w:lineRule="auto"/>
          </w:pPr>
        </w:pPrChange>
      </w:pPr>
      <w:bookmarkStart w:id="1177" w:name="ref-sapolsky_how_2000"/>
      <w:bookmarkEnd w:id="1171"/>
      <w:r w:rsidRPr="004A5E88">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4A5E88" w:rsidRDefault="00000000" w:rsidP="006C0255">
      <w:pPr>
        <w:pStyle w:val="Bibliography"/>
        <w:spacing w:line="360" w:lineRule="auto"/>
        <w:rPr>
          <w:rFonts w:ascii="Times New Roman" w:hAnsi="Times New Roman" w:cs="Times New Roman"/>
        </w:rPr>
        <w:pPrChange w:id="1178" w:author="Author">
          <w:pPr>
            <w:pStyle w:val="Bibliography"/>
            <w:spacing w:line="480" w:lineRule="auto"/>
          </w:pPr>
        </w:pPrChange>
      </w:pPr>
      <w:bookmarkStart w:id="1179" w:name="ref-siegel_2006"/>
      <w:bookmarkEnd w:id="1177"/>
      <w:r w:rsidRPr="004A5E88">
        <w:rPr>
          <w:rFonts w:ascii="Times New Roman" w:hAnsi="Times New Roman" w:cs="Times New Roman"/>
        </w:rPr>
        <w:t>Siegel A G. J. (ed) (2006) Basic neurochemistry. Molecular, cellular and medical aspects. Elsevier Academic Press</w:t>
      </w:r>
    </w:p>
    <w:p w14:paraId="3DF0A717" w14:textId="77777777" w:rsidR="00DB4A62" w:rsidRPr="004A5E88" w:rsidRDefault="00000000" w:rsidP="006C0255">
      <w:pPr>
        <w:pStyle w:val="Bibliography"/>
        <w:spacing w:line="360" w:lineRule="auto"/>
        <w:rPr>
          <w:rFonts w:ascii="Times New Roman" w:hAnsi="Times New Roman" w:cs="Times New Roman"/>
        </w:rPr>
        <w:pPrChange w:id="1180" w:author="Author">
          <w:pPr>
            <w:pStyle w:val="Bibliography"/>
            <w:spacing w:line="480" w:lineRule="auto"/>
          </w:pPr>
        </w:pPrChange>
      </w:pPr>
      <w:bookmarkStart w:id="1181" w:name="ref-soldati2017long"/>
      <w:bookmarkEnd w:id="1179"/>
      <w:r w:rsidRPr="004A5E88">
        <w:rPr>
          <w:rFonts w:ascii="Times New Roman" w:hAnsi="Times New Roman" w:cs="Times New Roman"/>
        </w:rPr>
        <w:t>Soldati F, Burman OH, John EA, et al (2017) Long-term memory of relative reward values. Biology Letters 13:20160853</w:t>
      </w:r>
    </w:p>
    <w:p w14:paraId="5446FEB0" w14:textId="77777777" w:rsidR="00DB4A62" w:rsidRPr="004A5E88" w:rsidRDefault="00000000" w:rsidP="006C0255">
      <w:pPr>
        <w:pStyle w:val="Bibliography"/>
        <w:spacing w:line="360" w:lineRule="auto"/>
        <w:rPr>
          <w:rFonts w:ascii="Times New Roman" w:hAnsi="Times New Roman" w:cs="Times New Roman"/>
        </w:rPr>
        <w:pPrChange w:id="1182" w:author="Author">
          <w:pPr>
            <w:pStyle w:val="Bibliography"/>
            <w:spacing w:line="480" w:lineRule="auto"/>
          </w:pPr>
        </w:pPrChange>
      </w:pPr>
      <w:bookmarkStart w:id="1183" w:name="ref-stancher2015numerical"/>
      <w:bookmarkEnd w:id="1181"/>
      <w:r w:rsidRPr="004A5E88">
        <w:rPr>
          <w:rFonts w:ascii="Times New Roman" w:hAnsi="Times New Roman" w:cs="Times New Roman"/>
        </w:rPr>
        <w:t>Stancher G, Rugani R, Regolin L, Vallortigara G (2015) Numerical discrimination by frogs (bombina orientalis). Animal Cognition 18:219–229</w:t>
      </w:r>
    </w:p>
    <w:p w14:paraId="42A57DE7" w14:textId="77777777" w:rsidR="00DB4A62" w:rsidRPr="004A5E88" w:rsidRDefault="00000000" w:rsidP="006C0255">
      <w:pPr>
        <w:pStyle w:val="Bibliography"/>
        <w:spacing w:line="360" w:lineRule="auto"/>
        <w:rPr>
          <w:rFonts w:ascii="Times New Roman" w:hAnsi="Times New Roman" w:cs="Times New Roman"/>
        </w:rPr>
        <w:pPrChange w:id="1184" w:author="Author">
          <w:pPr>
            <w:pStyle w:val="Bibliography"/>
            <w:spacing w:line="480" w:lineRule="auto"/>
          </w:pPr>
        </w:pPrChange>
      </w:pPr>
      <w:bookmarkStart w:id="1185" w:name="ref-szabo_spontaneous_2021"/>
      <w:bookmarkEnd w:id="1183"/>
      <w:r w:rsidRPr="004A5E88">
        <w:rPr>
          <w:rFonts w:ascii="Times New Roman" w:hAnsi="Times New Roman" w:cs="Times New Roman"/>
        </w:rPr>
        <w:t xml:space="preserve">Szabo B, Noble DWA, McCloghry KJ, et al (2021) Spontaneous quantity discrimination in a family-living lizard. Behavioral Ecology 32:686–694. </w:t>
      </w:r>
      <w:r w:rsidR="00DB4A62" w:rsidRPr="006C0255">
        <w:rPr>
          <w:rFonts w:ascii="Times New Roman" w:hAnsi="Times New Roman" w:cs="Times New Roman"/>
          <w:rPrChange w:id="1186" w:author="Author">
            <w:rPr/>
          </w:rPrChange>
        </w:rPr>
        <w:fldChar w:fldCharType="begin"/>
      </w:r>
      <w:r w:rsidR="00DB4A62" w:rsidRPr="006C0255">
        <w:rPr>
          <w:rFonts w:ascii="Times New Roman" w:hAnsi="Times New Roman" w:cs="Times New Roman"/>
          <w:rPrChange w:id="1187" w:author="Author">
            <w:rPr/>
          </w:rPrChange>
        </w:rPr>
        <w:instrText>HYPERLINK "https://doi.org/10.1093/beheco/arab019" \h</w:instrText>
      </w:r>
      <w:r w:rsidR="00DB4A62" w:rsidRPr="006C0255">
        <w:rPr>
          <w:rFonts w:ascii="Times New Roman" w:hAnsi="Times New Roman" w:cs="Times New Roman"/>
        </w:rPr>
      </w:r>
      <w:r w:rsidR="00DB4A62" w:rsidRPr="006C0255">
        <w:rPr>
          <w:rFonts w:ascii="Times New Roman" w:hAnsi="Times New Roman" w:cs="Times New Roman"/>
          <w:rPrChange w:id="1188" w:author="Author">
            <w:rPr/>
          </w:rPrChange>
        </w:rPr>
        <w:fldChar w:fldCharType="separate"/>
      </w:r>
      <w:r w:rsidR="00DB4A62" w:rsidRPr="004A5E88">
        <w:rPr>
          <w:rStyle w:val="Hyperlink"/>
          <w:rFonts w:ascii="Times New Roman" w:hAnsi="Times New Roman" w:cs="Times New Roman"/>
        </w:rPr>
        <w:t>https://doi.org/10.1093/beheco/arab019</w:t>
      </w:r>
      <w:r w:rsidR="00DB4A62" w:rsidRPr="006C0255">
        <w:rPr>
          <w:rFonts w:ascii="Times New Roman" w:hAnsi="Times New Roman" w:cs="Times New Roman"/>
          <w:rPrChange w:id="1189" w:author="Author">
            <w:rPr/>
          </w:rPrChange>
        </w:rPr>
        <w:fldChar w:fldCharType="end"/>
      </w:r>
    </w:p>
    <w:p w14:paraId="61DBEA32" w14:textId="77777777" w:rsidR="00DB4A62" w:rsidRPr="004A5E88" w:rsidRDefault="00000000" w:rsidP="006C0255">
      <w:pPr>
        <w:pStyle w:val="Bibliography"/>
        <w:spacing w:line="360" w:lineRule="auto"/>
        <w:rPr>
          <w:rFonts w:ascii="Times New Roman" w:hAnsi="Times New Roman" w:cs="Times New Roman"/>
        </w:rPr>
        <w:pPrChange w:id="1190" w:author="Author">
          <w:pPr>
            <w:pStyle w:val="Bibliography"/>
            <w:spacing w:line="480" w:lineRule="auto"/>
          </w:pPr>
        </w:pPrChange>
      </w:pPr>
      <w:bookmarkStart w:id="1191" w:name="ref-szuran_water_1994"/>
      <w:bookmarkEnd w:id="1185"/>
      <w:r w:rsidRPr="004A5E88">
        <w:rPr>
          <w:rFonts w:ascii="Times New Roman" w:hAnsi="Times New Roman" w:cs="Times New Roman"/>
        </w:rPr>
        <w:t xml:space="preserve">Szuran T, Zimmermann E, Welzl H (1994) Water maze performance and hippocampal weight of prenatally stressed rats. Behavioural Brain Research 65:153–155. </w:t>
      </w:r>
      <w:r w:rsidR="00DB4A62" w:rsidRPr="006C0255">
        <w:rPr>
          <w:rFonts w:ascii="Times New Roman" w:hAnsi="Times New Roman" w:cs="Times New Roman"/>
          <w:rPrChange w:id="1192" w:author="Author">
            <w:rPr/>
          </w:rPrChange>
        </w:rPr>
        <w:fldChar w:fldCharType="begin"/>
      </w:r>
      <w:r w:rsidR="00DB4A62" w:rsidRPr="006C0255">
        <w:rPr>
          <w:rFonts w:ascii="Times New Roman" w:hAnsi="Times New Roman" w:cs="Times New Roman"/>
          <w:rPrChange w:id="1193" w:author="Author">
            <w:rPr/>
          </w:rPrChange>
        </w:rPr>
        <w:instrText>HYPERLINK "https://doi.org/10.1016/0166-4328(94)90100-7" \h</w:instrText>
      </w:r>
      <w:r w:rsidR="00DB4A62" w:rsidRPr="006C0255">
        <w:rPr>
          <w:rFonts w:ascii="Times New Roman" w:hAnsi="Times New Roman" w:cs="Times New Roman"/>
        </w:rPr>
      </w:r>
      <w:r w:rsidR="00DB4A62" w:rsidRPr="006C0255">
        <w:rPr>
          <w:rFonts w:ascii="Times New Roman" w:hAnsi="Times New Roman" w:cs="Times New Roman"/>
          <w:rPrChange w:id="1194" w:author="Author">
            <w:rPr/>
          </w:rPrChange>
        </w:rPr>
        <w:fldChar w:fldCharType="separate"/>
      </w:r>
      <w:r w:rsidR="00DB4A62" w:rsidRPr="004A5E88">
        <w:rPr>
          <w:rStyle w:val="Hyperlink"/>
          <w:rFonts w:ascii="Times New Roman" w:hAnsi="Times New Roman" w:cs="Times New Roman"/>
        </w:rPr>
        <w:t>https://doi.org/10.1016/0166-4328(94)90100-7</w:t>
      </w:r>
      <w:r w:rsidR="00DB4A62" w:rsidRPr="006C0255">
        <w:rPr>
          <w:rFonts w:ascii="Times New Roman" w:hAnsi="Times New Roman" w:cs="Times New Roman"/>
          <w:rPrChange w:id="1195" w:author="Author">
            <w:rPr/>
          </w:rPrChange>
        </w:rPr>
        <w:fldChar w:fldCharType="end"/>
      </w:r>
    </w:p>
    <w:p w14:paraId="4CB473DA" w14:textId="77777777" w:rsidR="00DB4A62" w:rsidRPr="004A5E88" w:rsidRDefault="00000000" w:rsidP="006C0255">
      <w:pPr>
        <w:pStyle w:val="Bibliography"/>
        <w:spacing w:line="360" w:lineRule="auto"/>
        <w:rPr>
          <w:rFonts w:ascii="Times New Roman" w:hAnsi="Times New Roman" w:cs="Times New Roman"/>
        </w:rPr>
        <w:pPrChange w:id="1196" w:author="Author">
          <w:pPr>
            <w:pStyle w:val="Bibliography"/>
            <w:spacing w:line="480" w:lineRule="auto"/>
          </w:pPr>
        </w:pPrChange>
      </w:pPr>
      <w:bookmarkStart w:id="1197" w:name="ref-uller2003salamanders"/>
      <w:bookmarkEnd w:id="1191"/>
      <w:r w:rsidRPr="004A5E88">
        <w:rPr>
          <w:rFonts w:ascii="Times New Roman" w:hAnsi="Times New Roman" w:cs="Times New Roman"/>
        </w:rPr>
        <w:t>Uller C, Jaeger R, Guidry G, Martin C (2003) Salamanders (plethodon cinereus) go for more: Rudiments of number in an amphibian. Animal cognition 6:105–112</w:t>
      </w:r>
    </w:p>
    <w:p w14:paraId="41CD5D6B" w14:textId="7B46BE91" w:rsidR="00DB4A62" w:rsidRPr="004A5E88" w:rsidRDefault="00000000" w:rsidP="006C0255">
      <w:pPr>
        <w:pStyle w:val="Bibliography"/>
        <w:spacing w:line="360" w:lineRule="auto"/>
        <w:rPr>
          <w:rFonts w:ascii="Times New Roman" w:hAnsi="Times New Roman" w:cs="Times New Roman"/>
        </w:rPr>
        <w:pPrChange w:id="1198" w:author="Author">
          <w:pPr>
            <w:pStyle w:val="Bibliography"/>
            <w:spacing w:line="480" w:lineRule="auto"/>
          </w:pPr>
        </w:pPrChange>
      </w:pPr>
      <w:bookmarkStart w:id="1199" w:name="ref-vila_pouca_quantity_2019"/>
      <w:bookmarkEnd w:id="1197"/>
      <w:del w:id="1200" w:author="Author">
        <w:r w:rsidRPr="004A5E88" w:rsidDel="00AB29F8">
          <w:rPr>
            <w:rFonts w:ascii="Times New Roman" w:hAnsi="Times New Roman" w:cs="Times New Roman"/>
          </w:rPr>
          <w:delText xml:space="preserve">Vila Pouca </w:delText>
        </w:r>
      </w:del>
      <w:ins w:id="1201" w:author="Author">
        <w:r w:rsidR="00AB29F8" w:rsidRPr="004A5E88">
          <w:rPr>
            <w:rFonts w:ascii="Times New Roman" w:hAnsi="Times New Roman" w:cs="Times New Roman"/>
          </w:rPr>
          <w:t xml:space="preserve">Vila-Pouca </w:t>
        </w:r>
      </w:ins>
      <w:r w:rsidRPr="004A5E88">
        <w:rPr>
          <w:rFonts w:ascii="Times New Roman" w:hAnsi="Times New Roman" w:cs="Times New Roman"/>
        </w:rPr>
        <w:t xml:space="preserve">C, Gervais C, Reed J, et al (2019) Quantity discrimination in Port Jackson sharks incubated under elevated temperatures. Behavioral Ecology and Sociobiology 73:93. </w:t>
      </w:r>
      <w:r w:rsidR="00DB4A62" w:rsidRPr="006C0255">
        <w:rPr>
          <w:rFonts w:ascii="Times New Roman" w:hAnsi="Times New Roman" w:cs="Times New Roman"/>
          <w:rPrChange w:id="1202" w:author="Author">
            <w:rPr/>
          </w:rPrChange>
        </w:rPr>
        <w:fldChar w:fldCharType="begin"/>
      </w:r>
      <w:r w:rsidR="00DB4A62" w:rsidRPr="006C0255">
        <w:rPr>
          <w:rFonts w:ascii="Times New Roman" w:hAnsi="Times New Roman" w:cs="Times New Roman"/>
          <w:rPrChange w:id="1203" w:author="Author">
            <w:rPr/>
          </w:rPrChange>
        </w:rPr>
        <w:instrText>HYPERLINK "https://doi.org/10.1007/s00265-019-2706-8" \h</w:instrText>
      </w:r>
      <w:r w:rsidR="00DB4A62" w:rsidRPr="006C0255">
        <w:rPr>
          <w:rFonts w:ascii="Times New Roman" w:hAnsi="Times New Roman" w:cs="Times New Roman"/>
        </w:rPr>
      </w:r>
      <w:r w:rsidR="00DB4A62" w:rsidRPr="006C0255">
        <w:rPr>
          <w:rFonts w:ascii="Times New Roman" w:hAnsi="Times New Roman" w:cs="Times New Roman"/>
          <w:rPrChange w:id="1204" w:author="Author">
            <w:rPr/>
          </w:rPrChange>
        </w:rPr>
        <w:fldChar w:fldCharType="separate"/>
      </w:r>
      <w:r w:rsidR="00DB4A62" w:rsidRPr="004A5E88">
        <w:rPr>
          <w:rStyle w:val="Hyperlink"/>
          <w:rFonts w:ascii="Times New Roman" w:hAnsi="Times New Roman" w:cs="Times New Roman"/>
        </w:rPr>
        <w:t>https://doi.org/10.1007/s00265-019-2706-8</w:t>
      </w:r>
      <w:r w:rsidR="00DB4A62" w:rsidRPr="006C0255">
        <w:rPr>
          <w:rFonts w:ascii="Times New Roman" w:hAnsi="Times New Roman" w:cs="Times New Roman"/>
          <w:rPrChange w:id="1205" w:author="Author">
            <w:rPr/>
          </w:rPrChange>
        </w:rPr>
        <w:fldChar w:fldCharType="end"/>
      </w:r>
    </w:p>
    <w:p w14:paraId="7E85A8EF" w14:textId="6409AA06" w:rsidR="00DB4A62" w:rsidRPr="004A5E88" w:rsidRDefault="00000000" w:rsidP="006C0255">
      <w:pPr>
        <w:pStyle w:val="Bibliography"/>
        <w:spacing w:line="360" w:lineRule="auto"/>
        <w:rPr>
          <w:rFonts w:ascii="Times New Roman" w:hAnsi="Times New Roman" w:cs="Times New Roman"/>
        </w:rPr>
        <w:pPrChange w:id="1206" w:author="Author">
          <w:pPr>
            <w:pStyle w:val="Bibliography"/>
            <w:spacing w:line="480" w:lineRule="auto"/>
          </w:pPr>
        </w:pPrChange>
      </w:pPr>
      <w:bookmarkStart w:id="1207" w:name="ref-vila_pouca_incubation_2018"/>
      <w:bookmarkEnd w:id="1199"/>
      <w:del w:id="1208" w:author="Author">
        <w:r w:rsidRPr="004A5E88" w:rsidDel="00AB29F8">
          <w:rPr>
            <w:rFonts w:ascii="Times New Roman" w:hAnsi="Times New Roman" w:cs="Times New Roman"/>
          </w:rPr>
          <w:delText xml:space="preserve">Vila Pouca </w:delText>
        </w:r>
      </w:del>
      <w:ins w:id="1209" w:author="Author">
        <w:r w:rsidR="00AB29F8" w:rsidRPr="004A5E88">
          <w:rPr>
            <w:rFonts w:ascii="Times New Roman" w:hAnsi="Times New Roman" w:cs="Times New Roman"/>
          </w:rPr>
          <w:t xml:space="preserve">Vila-Pouca </w:t>
        </w:r>
      </w:ins>
      <w:r w:rsidRPr="004A5E88">
        <w:rPr>
          <w:rFonts w:ascii="Times New Roman" w:hAnsi="Times New Roman" w:cs="Times New Roman"/>
        </w:rPr>
        <w:t xml:space="preserve">C, Gervais C, Reed J, Brown C (2018) Incubation under Climate Warming Affects Behavioral Lateralisation in Port Jackson Sharks. Symmetry 10:184. </w:t>
      </w:r>
      <w:r w:rsidR="00DB4A62" w:rsidRPr="006C0255">
        <w:rPr>
          <w:rFonts w:ascii="Times New Roman" w:hAnsi="Times New Roman" w:cs="Times New Roman"/>
          <w:rPrChange w:id="1210" w:author="Author">
            <w:rPr/>
          </w:rPrChange>
        </w:rPr>
        <w:fldChar w:fldCharType="begin"/>
      </w:r>
      <w:r w:rsidR="00DB4A62" w:rsidRPr="006C0255">
        <w:rPr>
          <w:rFonts w:ascii="Times New Roman" w:hAnsi="Times New Roman" w:cs="Times New Roman"/>
          <w:rPrChange w:id="1211" w:author="Author">
            <w:rPr/>
          </w:rPrChange>
        </w:rPr>
        <w:instrText>HYPERLINK "https://doi.org/10.3390/sym10060184" \h</w:instrText>
      </w:r>
      <w:r w:rsidR="00DB4A62" w:rsidRPr="006C0255">
        <w:rPr>
          <w:rFonts w:ascii="Times New Roman" w:hAnsi="Times New Roman" w:cs="Times New Roman"/>
        </w:rPr>
      </w:r>
      <w:r w:rsidR="00DB4A62" w:rsidRPr="006C0255">
        <w:rPr>
          <w:rFonts w:ascii="Times New Roman" w:hAnsi="Times New Roman" w:cs="Times New Roman"/>
          <w:rPrChange w:id="1212" w:author="Author">
            <w:rPr/>
          </w:rPrChange>
        </w:rPr>
        <w:fldChar w:fldCharType="separate"/>
      </w:r>
      <w:r w:rsidR="00DB4A62" w:rsidRPr="004A5E88">
        <w:rPr>
          <w:rStyle w:val="Hyperlink"/>
          <w:rFonts w:ascii="Times New Roman" w:hAnsi="Times New Roman" w:cs="Times New Roman"/>
        </w:rPr>
        <w:t>https://doi.org/10.3390/sym10060184</w:t>
      </w:r>
      <w:r w:rsidR="00DB4A62" w:rsidRPr="006C0255">
        <w:rPr>
          <w:rFonts w:ascii="Times New Roman" w:hAnsi="Times New Roman" w:cs="Times New Roman"/>
          <w:rPrChange w:id="1213" w:author="Author">
            <w:rPr/>
          </w:rPrChange>
        </w:rPr>
        <w:fldChar w:fldCharType="end"/>
      </w:r>
    </w:p>
    <w:p w14:paraId="68AEDB92" w14:textId="77777777" w:rsidR="00DB4A62" w:rsidRPr="004A5E88" w:rsidRDefault="00000000" w:rsidP="006C0255">
      <w:pPr>
        <w:pStyle w:val="Bibliography"/>
        <w:spacing w:line="360" w:lineRule="auto"/>
        <w:rPr>
          <w:rFonts w:ascii="Times New Roman" w:hAnsi="Times New Roman" w:cs="Times New Roman"/>
        </w:rPr>
        <w:pPrChange w:id="1214" w:author="Author">
          <w:pPr>
            <w:pStyle w:val="Bibliography"/>
            <w:spacing w:line="480" w:lineRule="auto"/>
          </w:pPr>
        </w:pPrChange>
      </w:pPr>
      <w:bookmarkStart w:id="1215" w:name="ref-vonk2012bears"/>
      <w:bookmarkEnd w:id="1207"/>
      <w:r w:rsidRPr="004A5E88">
        <w:rPr>
          <w:rFonts w:ascii="Times New Roman" w:hAnsi="Times New Roman" w:cs="Times New Roman"/>
        </w:rPr>
        <w:t>Vonk J, Beran MJ (2012) Bears ‘count’too: Quantity estimation and comparison in black bears, ursus americanus. Animal behaviour 84:231–238</w:t>
      </w:r>
    </w:p>
    <w:p w14:paraId="172A6EE5" w14:textId="77777777" w:rsidR="00DB4A62" w:rsidRPr="004A5E88" w:rsidRDefault="00000000" w:rsidP="006C0255">
      <w:pPr>
        <w:pStyle w:val="Bibliography"/>
        <w:spacing w:line="360" w:lineRule="auto"/>
        <w:rPr>
          <w:rFonts w:ascii="Times New Roman" w:hAnsi="Times New Roman" w:cs="Times New Roman"/>
        </w:rPr>
        <w:pPrChange w:id="1216" w:author="Author">
          <w:pPr>
            <w:pStyle w:val="Bibliography"/>
            <w:spacing w:line="480" w:lineRule="auto"/>
          </w:pPr>
        </w:pPrChange>
      </w:pPr>
      <w:bookmarkStart w:id="1217" w:name="ref-zhu_prenatal_2004"/>
      <w:bookmarkEnd w:id="1215"/>
      <w:r w:rsidRPr="004A5E88">
        <w:rPr>
          <w:rFonts w:ascii="Times New Roman" w:hAnsi="Times New Roman" w:cs="Times New Roman"/>
        </w:rPr>
        <w:t xml:space="preserve">Zhu Z, Li X, Chen W, et al (2004) Prenatal stress causes gender-dependent neuronal loss and oxidative stress in rat hippocampus. Journal of Neuroscience Research 78:837–844. </w:t>
      </w:r>
      <w:r w:rsidR="00DB4A62" w:rsidRPr="006C0255">
        <w:rPr>
          <w:rFonts w:ascii="Times New Roman" w:hAnsi="Times New Roman" w:cs="Times New Roman"/>
          <w:rPrChange w:id="1218" w:author="Author">
            <w:rPr/>
          </w:rPrChange>
        </w:rPr>
        <w:fldChar w:fldCharType="begin"/>
      </w:r>
      <w:r w:rsidR="00DB4A62" w:rsidRPr="006C0255">
        <w:rPr>
          <w:rFonts w:ascii="Times New Roman" w:hAnsi="Times New Roman" w:cs="Times New Roman"/>
          <w:rPrChange w:id="1219" w:author="Author">
            <w:rPr/>
          </w:rPrChange>
        </w:rPr>
        <w:instrText>HYPERLINK "https://doi.org/10.1002/jnr.20338" \h</w:instrText>
      </w:r>
      <w:r w:rsidR="00DB4A62" w:rsidRPr="006C0255">
        <w:rPr>
          <w:rFonts w:ascii="Times New Roman" w:hAnsi="Times New Roman" w:cs="Times New Roman"/>
        </w:rPr>
      </w:r>
      <w:r w:rsidR="00DB4A62" w:rsidRPr="006C0255">
        <w:rPr>
          <w:rFonts w:ascii="Times New Roman" w:hAnsi="Times New Roman" w:cs="Times New Roman"/>
          <w:rPrChange w:id="1220" w:author="Author">
            <w:rPr/>
          </w:rPrChange>
        </w:rPr>
        <w:fldChar w:fldCharType="separate"/>
      </w:r>
      <w:r w:rsidR="00DB4A62" w:rsidRPr="004A5E88">
        <w:rPr>
          <w:rStyle w:val="Hyperlink"/>
          <w:rFonts w:ascii="Times New Roman" w:hAnsi="Times New Roman" w:cs="Times New Roman"/>
        </w:rPr>
        <w:t>https://doi.org/10.1002/jnr.20338</w:t>
      </w:r>
      <w:r w:rsidR="00DB4A62" w:rsidRPr="006C0255">
        <w:rPr>
          <w:rFonts w:ascii="Times New Roman" w:hAnsi="Times New Roman" w:cs="Times New Roman"/>
          <w:rPrChange w:id="1221" w:author="Author">
            <w:rPr/>
          </w:rPrChange>
        </w:rPr>
        <w:fldChar w:fldCharType="end"/>
      </w:r>
    </w:p>
    <w:bookmarkEnd w:id="1027"/>
    <w:bookmarkEnd w:id="1217"/>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36A08040" w:rsidR="00DB4A62" w:rsidRPr="009A6372" w:rsidRDefault="00000000" w:rsidP="006C0255">
      <w:pPr>
        <w:pStyle w:val="Heading1"/>
        <w:spacing w:line="360" w:lineRule="auto"/>
        <w:rPr>
          <w:rFonts w:ascii="Times New Roman" w:hAnsi="Times New Roman" w:cs="Times New Roman"/>
        </w:rPr>
        <w:pPrChange w:id="1222" w:author="Author">
          <w:pPr>
            <w:pStyle w:val="Heading1"/>
            <w:spacing w:line="480" w:lineRule="auto"/>
          </w:pPr>
        </w:pPrChange>
      </w:pPr>
      <w:bookmarkStart w:id="1223" w:name="suplementary-material"/>
      <w:bookmarkEnd w:id="1023"/>
      <w:del w:id="1224" w:author="Author">
        <w:r w:rsidRPr="009A6372" w:rsidDel="005F14C1">
          <w:rPr>
            <w:rFonts w:ascii="Times New Roman" w:hAnsi="Times New Roman" w:cs="Times New Roman"/>
          </w:rPr>
          <w:delText>Suplementary</w:delText>
        </w:r>
      </w:del>
      <w:ins w:id="1225" w:author="Author">
        <w:r w:rsidR="005F14C1" w:rsidRPr="009A6372">
          <w:rPr>
            <w:rFonts w:ascii="Times New Roman" w:hAnsi="Times New Roman" w:cs="Times New Roman"/>
          </w:rPr>
          <w:t>Supplementary</w:t>
        </w:r>
      </w:ins>
      <w:r w:rsidRPr="009A6372">
        <w:rPr>
          <w:rFonts w:ascii="Times New Roman" w:hAnsi="Times New Roman" w:cs="Times New Roman"/>
        </w:rPr>
        <w:t xml:space="preserve"> Material</w:t>
      </w:r>
    </w:p>
    <w:p w14:paraId="216E392A" w14:textId="77777777" w:rsidR="00DB4A62" w:rsidRPr="009A6372" w:rsidRDefault="00000000" w:rsidP="006C0255">
      <w:pPr>
        <w:pStyle w:val="Heading4"/>
        <w:spacing w:line="360" w:lineRule="auto"/>
        <w:rPr>
          <w:rFonts w:ascii="Times New Roman" w:hAnsi="Times New Roman" w:cs="Times New Roman"/>
        </w:rPr>
        <w:pPrChange w:id="1226" w:author="Author">
          <w:pPr>
            <w:pStyle w:val="Heading4"/>
            <w:spacing w:line="480" w:lineRule="auto"/>
          </w:pPr>
        </w:pPrChange>
      </w:pPr>
      <w:bookmarkStart w:id="1227" w:name="X88173a95b0409d8ede3cd1a1b7836d0d0536037"/>
      <w:r w:rsidRPr="009A6372">
        <w:rPr>
          <w:rFonts w:ascii="Times New Roman" w:hAnsi="Times New Roman" w:cs="Times New Roman"/>
        </w:rPr>
        <w:t>Effects of treatments on numerical discrimination using the estimates and the raw data</w:t>
      </w:r>
    </w:p>
    <w:p w14:paraId="1C93BEAD" w14:textId="7F3DCDAF" w:rsidR="00DB4A62" w:rsidRPr="009A6372" w:rsidRDefault="00000000" w:rsidP="006C0255">
      <w:pPr>
        <w:pStyle w:val="FirstParagraph"/>
        <w:spacing w:line="360" w:lineRule="auto"/>
        <w:rPr>
          <w:rFonts w:ascii="Times New Roman" w:hAnsi="Times New Roman" w:cs="Times New Roman"/>
        </w:rPr>
        <w:pPrChange w:id="1228" w:author="Author">
          <w:pPr>
            <w:pStyle w:val="FirstParagraph"/>
            <w:spacing w:line="480" w:lineRule="auto"/>
          </w:pPr>
        </w:pPrChange>
      </w:pPr>
      <w:r w:rsidRPr="009A6372">
        <w:rPr>
          <w:rFonts w:ascii="Times New Roman" w:hAnsi="Times New Roman" w:cs="Times New Roman"/>
          <w:i/>
          <w:iCs/>
        </w:rPr>
        <w:t xml:space="preserve">Table S1.- Median and 95% </w:t>
      </w:r>
      <w:del w:id="1229" w:author="Author">
        <w:r w:rsidRPr="009A6372" w:rsidDel="005F14C1">
          <w:rPr>
            <w:rFonts w:ascii="Times New Roman" w:hAnsi="Times New Roman" w:cs="Times New Roman"/>
            <w:i/>
            <w:iCs/>
          </w:rPr>
          <w:delText>Hige</w:delText>
        </w:r>
      </w:del>
      <w:ins w:id="1230" w:author="Author">
        <w:r w:rsidR="005F14C1">
          <w:rPr>
            <w:rFonts w:ascii="Times New Roman" w:hAnsi="Times New Roman" w:cs="Times New Roman"/>
            <w:i/>
            <w:iCs/>
          </w:rPr>
          <w:t>Highe</w:t>
        </w:r>
      </w:ins>
      <w:r w:rsidRPr="009A6372">
        <w:rPr>
          <w:rFonts w:ascii="Times New Roman" w:hAnsi="Times New Roman" w:cs="Times New Roman"/>
          <w:i/>
          <w:iCs/>
        </w:rPr>
        <w:t>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231"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[0.11 ,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[-30.61 ,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[0.23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[-40.84 ,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[-52.24 ,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 ,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[-42.39 ,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[0.15 ,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[-59.75 ,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 ,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[-39.95 , 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[0.61 ,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[-5.11 ,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[0.38 ,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[-49.13 ,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[-27.29 ,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[0.24 ,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[-41.75 ,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[0.21 ,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[-48.1 ,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 ,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[-30.96 ,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[0.32 ,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[-50.39 ,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[0.53 ,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[-11.07 ,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[0.19 ,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[-38.07 ,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[0.13 ,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[-69.44 ,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[0.17 ,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[-72.18 ,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[0.34 ,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[-15.53 ,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[0.39 ,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[-54.51 ,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[0.46 ,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[-26.74 ,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1231"/>
    <w:p w14:paraId="785728C0" w14:textId="2C5C9CAA" w:rsidR="00DB4A62" w:rsidRPr="009A6372" w:rsidRDefault="00000000" w:rsidP="006C0255">
      <w:pPr>
        <w:pStyle w:val="BodyText"/>
        <w:spacing w:line="360" w:lineRule="auto"/>
        <w:rPr>
          <w:rFonts w:ascii="Times New Roman" w:hAnsi="Times New Roman" w:cs="Times New Roman"/>
        </w:rPr>
        <w:pPrChange w:id="1232" w:author="Author">
          <w:pPr>
            <w:pStyle w:val="BodyText"/>
            <w:spacing w:line="480" w:lineRule="auto"/>
          </w:pPr>
        </w:pPrChange>
      </w:pPr>
      <w:r w:rsidRPr="009A6372">
        <w:rPr>
          <w:rFonts w:ascii="Times New Roman" w:hAnsi="Times New Roman" w:cs="Times New Roman"/>
          <w:i/>
          <w:iCs/>
        </w:rPr>
        <w:t xml:space="preserve">Table S2.- Performance of each treatment in each of the numerical tests using the raw data. For the variable Latency and Interest, we show the median and the 95% CI. For the </w:t>
      </w:r>
      <w:del w:id="1233" w:author="Author">
        <w:r w:rsidRPr="009A6372" w:rsidDel="006B56E1">
          <w:rPr>
            <w:rFonts w:ascii="Times New Roman" w:hAnsi="Times New Roman" w:cs="Times New Roman"/>
            <w:i/>
            <w:iCs/>
          </w:rPr>
          <w:delText>varaible</w:delText>
        </w:r>
      </w:del>
      <w:ins w:id="1234" w:author="Author">
        <w:r w:rsidR="006B56E1" w:rsidRPr="009A6372">
          <w:rPr>
            <w:rFonts w:ascii="Times New Roman" w:hAnsi="Times New Roman" w:cs="Times New Roman"/>
            <w:i/>
            <w:iCs/>
          </w:rPr>
          <w:t>variable</w:t>
        </w:r>
      </w:ins>
      <w:r w:rsidRPr="009A6372">
        <w:rPr>
          <w:rFonts w:ascii="Times New Roman" w:hAnsi="Times New Roman" w:cs="Times New Roman"/>
          <w:i/>
          <w:iCs/>
        </w:rPr>
        <w:t xml:space="preserv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235"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[55.88 ,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[192.5 ,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[74.23 ,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[84.63 ,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[71.33 ,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[257.98 ,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[203.12 ,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[115.38 ,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[98.2 ,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[145.43 ,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[84.93 ,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[92.8 ,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[94.1 ,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[70.75 ,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[24.63 ,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[29.75 ,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[60.08 ,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[30.88 ,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[35.93 ,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[19.88 ,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[-126.97 ,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[-180.9 ,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[-85.05 ,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[-118.62 ,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[-186.6 ,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[-152.65 ,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[-152.27 ,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[-120.8 ,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[-108.4 ,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[-148 ,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[-141.42 ,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[-152.55 ,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[-142.12 ,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[-77.38 ,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[-101 ,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[-188.15 ,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[-203.8 ,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[-105.78 ,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[-119.05 ,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[-182.8 ,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1235"/>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rsidP="006C0255">
      <w:pPr>
        <w:pStyle w:val="Heading4"/>
        <w:spacing w:line="360" w:lineRule="auto"/>
        <w:rPr>
          <w:rFonts w:ascii="Times New Roman" w:hAnsi="Times New Roman" w:cs="Times New Roman"/>
        </w:rPr>
        <w:pPrChange w:id="1236" w:author="Author">
          <w:pPr>
            <w:pStyle w:val="Heading4"/>
            <w:spacing w:line="480" w:lineRule="auto"/>
          </w:pPr>
        </w:pPrChange>
      </w:pPr>
      <w:bookmarkStart w:id="1237" w:name="model-results"/>
      <w:bookmarkEnd w:id="1227"/>
      <w:r w:rsidRPr="009A6372">
        <w:rPr>
          <w:rFonts w:ascii="Times New Roman" w:hAnsi="Times New Roman" w:cs="Times New Roman"/>
        </w:rPr>
        <w:t>Model results</w:t>
      </w:r>
    </w:p>
    <w:p w14:paraId="4987150E" w14:textId="77777777" w:rsidR="00DB4A62" w:rsidRPr="009A6372" w:rsidRDefault="00000000" w:rsidP="006C0255">
      <w:pPr>
        <w:pStyle w:val="FirstParagraph"/>
        <w:spacing w:line="360" w:lineRule="auto"/>
        <w:rPr>
          <w:rFonts w:ascii="Times New Roman" w:hAnsi="Times New Roman" w:cs="Times New Roman"/>
        </w:rPr>
        <w:pPrChange w:id="1238" w:author="Author">
          <w:pPr>
            <w:pStyle w:val="FirstParagraph"/>
            <w:spacing w:line="480" w:lineRule="auto"/>
          </w:pPr>
        </w:pPrChange>
      </w:pPr>
      <w:r w:rsidRPr="009A6372">
        <w:rPr>
          <w:rFonts w:ascii="Times New Roman" w:hAnsi="Times New Roman" w:cs="Times New Roman"/>
          <w:i/>
          <w:iCs/>
        </w:rPr>
        <w:t>Table S3A.- Summary of the model fitted for loglatency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239"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1239"/>
    <w:p w14:paraId="0FF88289" w14:textId="77777777" w:rsidR="00DB4A62" w:rsidRPr="009A6372" w:rsidRDefault="00000000" w:rsidP="006C0255">
      <w:pPr>
        <w:pStyle w:val="BodyText"/>
        <w:spacing w:line="360" w:lineRule="auto"/>
        <w:rPr>
          <w:rFonts w:ascii="Times New Roman" w:hAnsi="Times New Roman" w:cs="Times New Roman"/>
        </w:rPr>
        <w:pPrChange w:id="1240" w:author="Author">
          <w:pPr>
            <w:pStyle w:val="BodyText"/>
            <w:spacing w:line="480" w:lineRule="auto"/>
          </w:pPr>
        </w:pPrChange>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241"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1241"/>
    <w:p w14:paraId="3AA23C95" w14:textId="77777777" w:rsidR="00DB4A62" w:rsidRPr="009A6372" w:rsidRDefault="00000000" w:rsidP="006C0255">
      <w:pPr>
        <w:pStyle w:val="BodyText"/>
        <w:spacing w:line="360" w:lineRule="auto"/>
        <w:rPr>
          <w:rFonts w:ascii="Times New Roman" w:hAnsi="Times New Roman" w:cs="Times New Roman"/>
        </w:rPr>
        <w:pPrChange w:id="1242" w:author="Author">
          <w:pPr>
            <w:pStyle w:val="BodyText"/>
            <w:spacing w:line="480" w:lineRule="auto"/>
          </w:pPr>
        </w:pPrChange>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243"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b_comparedinterest_sexm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b_comparedinterest_age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b_comparedinterest_test_type2VS3:tempHot:cortControl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b_comparedinterest_test_type3VS4:tempHot:cortControl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1243"/>
    <w:p w14:paraId="6850E191" w14:textId="77777777" w:rsidR="00DB4A62" w:rsidRPr="009A6372" w:rsidRDefault="00000000" w:rsidP="006C0255">
      <w:pPr>
        <w:pStyle w:val="BodyText"/>
        <w:spacing w:line="360" w:lineRule="auto"/>
        <w:rPr>
          <w:rFonts w:ascii="Times New Roman" w:hAnsi="Times New Roman" w:cs="Times New Roman"/>
        </w:rPr>
        <w:pPrChange w:id="1244" w:author="Author">
          <w:pPr>
            <w:pStyle w:val="BodyText"/>
            <w:spacing w:line="480" w:lineRule="auto"/>
          </w:pPr>
        </w:pPrChange>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1245"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ess_tail</w:t>
            </w:r>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sd_clutch__loglatency_Intercept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sd_lizard_id__loglatency_Intercept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sd_lizard_id__choice_Intercept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sd_lizard_id__comparedinterest_Intercept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sigma_loglatency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sigma_comparedinterest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lprior</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lp__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1245"/>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rsidP="006C0255">
      <w:pPr>
        <w:pStyle w:val="Heading4"/>
        <w:spacing w:line="360" w:lineRule="auto"/>
        <w:rPr>
          <w:rFonts w:ascii="Times New Roman" w:hAnsi="Times New Roman" w:cs="Times New Roman"/>
        </w:rPr>
        <w:pPrChange w:id="1246" w:author="Author">
          <w:pPr>
            <w:pStyle w:val="Heading4"/>
            <w:spacing w:line="480" w:lineRule="auto"/>
          </w:pPr>
        </w:pPrChange>
      </w:pPr>
      <w:bookmarkStart w:id="1247" w:name="testing-potential-side-biases"/>
      <w:bookmarkEnd w:id="1237"/>
      <w:r w:rsidRPr="009A6372">
        <w:rPr>
          <w:rFonts w:ascii="Times New Roman" w:hAnsi="Times New Roman" w:cs="Times New Roman"/>
        </w:rPr>
        <w:t>Testing potential side biases</w:t>
      </w:r>
    </w:p>
    <w:p w14:paraId="72707A21" w14:textId="77777777" w:rsidR="00DB4A62" w:rsidRPr="006C0255" w:rsidRDefault="00000000" w:rsidP="006C0255">
      <w:pPr>
        <w:pStyle w:val="FirstParagraph"/>
        <w:spacing w:line="360" w:lineRule="auto"/>
        <w:rPr>
          <w:rFonts w:ascii="Times New Roman" w:hAnsi="Times New Roman" w:cs="Times New Roman"/>
          <w:i/>
          <w:iCs/>
          <w:rPrChange w:id="1248" w:author="Author">
            <w:rPr>
              <w:rFonts w:ascii="Times New Roman" w:hAnsi="Times New Roman" w:cs="Times New Roman"/>
            </w:rPr>
          </w:rPrChange>
        </w:rPr>
        <w:pPrChange w:id="1249" w:author="Author">
          <w:pPr>
            <w:pStyle w:val="FirstParagraph"/>
            <w:spacing w:line="480" w:lineRule="auto"/>
          </w:pPr>
        </w:pPrChange>
      </w:pPr>
      <w:del w:id="1250" w:author="Author">
        <w:r w:rsidRPr="006C0255" w:rsidDel="006B56E1">
          <w:rPr>
            <w:rFonts w:ascii="Times New Roman" w:hAnsi="Times New Roman" w:cs="Times New Roman"/>
            <w:i/>
            <w:iCs/>
            <w:rPrChange w:id="1251" w:author="Author">
              <w:rPr>
                <w:rFonts w:ascii="Times New Roman" w:hAnsi="Times New Roman" w:cs="Times New Roman"/>
              </w:rPr>
            </w:rPrChange>
          </w:rPr>
          <w:delText>_</w:delText>
        </w:r>
      </w:del>
      <w:r w:rsidRPr="006C0255">
        <w:rPr>
          <w:rFonts w:ascii="Times New Roman" w:hAnsi="Times New Roman" w:cs="Times New Roman"/>
          <w:i/>
          <w:iCs/>
          <w:rPrChange w:id="1252" w:author="Author">
            <w:rPr>
              <w:rFonts w:ascii="Times New Roman" w:hAnsi="Times New Roman" w:cs="Times New Roman"/>
            </w:rPr>
          </w:rPrChange>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253"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12 | L = 8 ,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5 | L = 15 ,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9 | L = 11 ,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10 | L = 10 ,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R = 11 | L = 9 ,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1253"/>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6C0255" w:rsidRDefault="001843BD" w:rsidP="006C0255">
      <w:pPr>
        <w:pStyle w:val="Heading4"/>
        <w:spacing w:line="360" w:lineRule="auto"/>
        <w:rPr>
          <w:ins w:id="1254" w:author="Author"/>
          <w:rFonts w:ascii="Times New Roman" w:hAnsi="Times New Roman" w:cs="Times New Roman"/>
          <w:color w:val="000000" w:themeColor="text1"/>
          <w:rPrChange w:id="1255" w:author="Author">
            <w:rPr>
              <w:ins w:id="1256" w:author="Author"/>
              <w:color w:val="000000" w:themeColor="text1"/>
            </w:rPr>
          </w:rPrChange>
        </w:rPr>
        <w:pPrChange w:id="1257" w:author="Author">
          <w:pPr>
            <w:pStyle w:val="Heading4"/>
          </w:pPr>
        </w:pPrChange>
      </w:pPr>
      <w:bookmarkStart w:id="1258" w:name="prey-orientation-test"/>
      <w:bookmarkEnd w:id="1247"/>
      <w:ins w:id="1259" w:author="Author">
        <w:r w:rsidRPr="006C0255">
          <w:rPr>
            <w:rFonts w:ascii="Times New Roman" w:hAnsi="Times New Roman" w:cs="Times New Roman"/>
            <w:color w:val="000000" w:themeColor="text1"/>
            <w:rPrChange w:id="1260" w:author="Author">
              <w:rPr>
                <w:color w:val="000000" w:themeColor="text1"/>
              </w:rPr>
            </w:rPrChange>
          </w:rPr>
          <w:t>Control of size in both options</w:t>
        </w:r>
      </w:ins>
    </w:p>
    <w:p w14:paraId="2CFC6CD9" w14:textId="172C16E5" w:rsidR="001843BD" w:rsidRPr="006C0255" w:rsidRDefault="001843BD" w:rsidP="006C0255">
      <w:pPr>
        <w:pStyle w:val="FirstParagraph"/>
        <w:spacing w:line="360" w:lineRule="auto"/>
        <w:rPr>
          <w:ins w:id="1261" w:author="Author"/>
          <w:rFonts w:ascii="Times New Roman" w:hAnsi="Times New Roman" w:cs="Times New Roman"/>
          <w:color w:val="000000" w:themeColor="text1"/>
          <w:rPrChange w:id="1262" w:author="Author">
            <w:rPr>
              <w:ins w:id="1263" w:author="Author"/>
              <w:color w:val="000000" w:themeColor="text1"/>
            </w:rPr>
          </w:rPrChange>
        </w:rPr>
        <w:pPrChange w:id="1264" w:author="Author">
          <w:pPr>
            <w:pStyle w:val="FirstParagraph"/>
          </w:pPr>
        </w:pPrChange>
      </w:pPr>
      <w:ins w:id="1265" w:author="Author">
        <w:r w:rsidRPr="006C0255">
          <w:rPr>
            <w:rFonts w:ascii="Times New Roman" w:hAnsi="Times New Roman" w:cs="Times New Roman"/>
            <w:color w:val="000000" w:themeColor="text1"/>
            <w:rPrChange w:id="1266" w:author="Author">
              <w:rPr>
                <w:color w:val="000000" w:themeColor="text1"/>
              </w:rPr>
            </w:rPrChange>
          </w:rPr>
          <w:t>On the videos of half of the lizards, we estimated the length of both options using the ruler tool on Photoshop 2024. For each cho</w:t>
        </w:r>
        <w:r w:rsidR="006B56E1" w:rsidRPr="006C0255">
          <w:rPr>
            <w:rFonts w:ascii="Times New Roman" w:hAnsi="Times New Roman" w:cs="Times New Roman"/>
            <w:color w:val="000000" w:themeColor="text1"/>
            <w:rPrChange w:id="1267" w:author="Author">
              <w:rPr>
                <w:color w:val="000000" w:themeColor="text1"/>
              </w:rPr>
            </w:rPrChange>
          </w:rPr>
          <w:t>i</w:t>
        </w:r>
        <w:r w:rsidRPr="006C0255">
          <w:rPr>
            <w:rFonts w:ascii="Times New Roman" w:hAnsi="Times New Roman" w:cs="Times New Roman"/>
            <w:color w:val="000000" w:themeColor="text1"/>
            <w:rPrChange w:id="1268" w:author="Author">
              <w:rPr>
                <w:color w:val="000000" w:themeColor="text1"/>
              </w:rPr>
            </w:rPrChange>
          </w:rPr>
          <w:t>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4A5E88" w14:paraId="6135EE60" w14:textId="77777777" w:rsidTr="00882070">
        <w:trPr>
          <w:ins w:id="1269" w:author="Author"/>
        </w:trPr>
        <w:tc>
          <w:tcPr>
            <w:tcW w:w="0" w:type="auto"/>
          </w:tcPr>
          <w:p w14:paraId="6AE87EF2" w14:textId="77777777" w:rsidR="001843BD" w:rsidRPr="006C0255" w:rsidRDefault="001843BD" w:rsidP="00882070">
            <w:pPr>
              <w:jc w:val="center"/>
              <w:rPr>
                <w:ins w:id="1270" w:author="Author"/>
                <w:rFonts w:ascii="Times New Roman" w:hAnsi="Times New Roman" w:cs="Times New Roman"/>
                <w:color w:val="000000" w:themeColor="text1"/>
                <w:rPrChange w:id="1271" w:author="Author">
                  <w:rPr>
                    <w:ins w:id="1272" w:author="Author"/>
                    <w:color w:val="000000" w:themeColor="text1"/>
                  </w:rPr>
                </w:rPrChange>
              </w:rPr>
            </w:pPr>
            <w:bookmarkStart w:id="1273" w:name="fig-S1"/>
            <w:ins w:id="1274" w:author="Author">
              <w:r w:rsidRPr="006C0255">
                <w:rPr>
                  <w:rFonts w:ascii="Times New Roman" w:hAnsi="Times New Roman" w:cs="Times New Roman"/>
                  <w:noProof/>
                  <w:color w:val="000000" w:themeColor="text1"/>
                  <w:rPrChange w:id="1275" w:author="Author">
                    <w:rPr>
                      <w:noProof/>
                      <w:color w:val="000000" w:themeColor="text1"/>
                    </w:rPr>
                  </w:rPrChange>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9"/>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6C0255" w:rsidRDefault="001843BD" w:rsidP="006C0255">
            <w:pPr>
              <w:pStyle w:val="ImageCaption"/>
              <w:spacing w:before="200" w:line="360" w:lineRule="auto"/>
              <w:rPr>
                <w:ins w:id="1276" w:author="Author"/>
                <w:rFonts w:ascii="Times New Roman" w:hAnsi="Times New Roman" w:cs="Times New Roman"/>
                <w:color w:val="000000" w:themeColor="text1"/>
                <w:rPrChange w:id="1277" w:author="Author">
                  <w:rPr>
                    <w:ins w:id="1278" w:author="Author"/>
                    <w:color w:val="000000" w:themeColor="text1"/>
                  </w:rPr>
                </w:rPrChange>
              </w:rPr>
              <w:pPrChange w:id="1279" w:author="Author">
                <w:pPr>
                  <w:pStyle w:val="ImageCaption"/>
                  <w:spacing w:before="200"/>
                </w:pPr>
              </w:pPrChange>
            </w:pPr>
            <w:ins w:id="1280" w:author="Author">
              <w:r w:rsidRPr="006C0255">
                <w:rPr>
                  <w:rFonts w:ascii="Times New Roman" w:hAnsi="Times New Roman" w:cs="Times New Roman"/>
                  <w:color w:val="000000" w:themeColor="text1"/>
                  <w:rPrChange w:id="1281" w:author="Author">
                    <w:rPr>
                      <w:color w:val="000000" w:themeColor="text1"/>
                    </w:rPr>
                  </w:rPrChange>
                </w:rPr>
                <w:t>Fig 3— Calibration of the ruler tool in Photoshop 2024. The bottom of the platform was used to calibrate the ruler tool to measure the length of the crickets.</w:t>
              </w:r>
            </w:ins>
          </w:p>
        </w:tc>
        <w:bookmarkEnd w:id="1273"/>
      </w:tr>
    </w:tbl>
    <w:p w14:paraId="6D06B602" w14:textId="77777777" w:rsidR="001843BD" w:rsidRPr="00D00D02" w:rsidRDefault="001843BD" w:rsidP="001843BD">
      <w:pPr>
        <w:pStyle w:val="BodyText"/>
        <w:rPr>
          <w:ins w:id="1282" w:author="Author"/>
          <w:color w:val="000000" w:themeColor="text1"/>
        </w:rPr>
      </w:pPr>
      <w:ins w:id="1283" w:author="Author">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1284" w:author="Author"/>
        </w:trPr>
        <w:tc>
          <w:tcPr>
            <w:tcW w:w="0" w:type="auto"/>
          </w:tcPr>
          <w:p w14:paraId="35816277" w14:textId="77777777" w:rsidR="001843BD" w:rsidRPr="00D00D02" w:rsidRDefault="001843BD" w:rsidP="00882070">
            <w:pPr>
              <w:jc w:val="center"/>
              <w:rPr>
                <w:ins w:id="1285" w:author="Author"/>
                <w:color w:val="000000" w:themeColor="text1"/>
              </w:rPr>
            </w:pPr>
            <w:bookmarkStart w:id="1286" w:name="fig-S2"/>
            <w:ins w:id="1287" w:author="Author">
              <w:r w:rsidRPr="00D00D02">
                <w:rPr>
                  <w:noProof/>
                  <w:color w:val="000000" w:themeColor="text1"/>
                </w:rPr>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10"/>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rsidP="006C0255">
            <w:pPr>
              <w:pStyle w:val="ImageCaption"/>
              <w:spacing w:before="200" w:line="360" w:lineRule="auto"/>
              <w:rPr>
                <w:ins w:id="1288" w:author="Author"/>
                <w:color w:val="000000" w:themeColor="text1"/>
              </w:rPr>
              <w:pPrChange w:id="1289" w:author="Author">
                <w:pPr>
                  <w:pStyle w:val="ImageCaption"/>
                  <w:spacing w:before="200"/>
                </w:pPr>
              </w:pPrChange>
            </w:pPr>
            <w:ins w:id="1290" w:author="Author">
              <w:r w:rsidRPr="00D00D02">
                <w:rPr>
                  <w:color w:val="000000" w:themeColor="text1"/>
                </w:rPr>
                <w:t>Fig 4— Measurement of the length of the crickets. The ruler tool was used to measure the length of the crickets at their maximum length.</w:t>
              </w:r>
            </w:ins>
          </w:p>
        </w:tc>
        <w:bookmarkEnd w:id="1286"/>
      </w:tr>
    </w:tbl>
    <w:p w14:paraId="52B8DB56" w14:textId="77777777" w:rsidR="001843BD" w:rsidRPr="00D00D02" w:rsidRDefault="001843BD" w:rsidP="006C0255">
      <w:pPr>
        <w:pStyle w:val="BodyText"/>
        <w:spacing w:line="360" w:lineRule="auto"/>
        <w:rPr>
          <w:ins w:id="1291" w:author="Author"/>
          <w:color w:val="000000" w:themeColor="text1"/>
        </w:rPr>
        <w:pPrChange w:id="1292" w:author="Author">
          <w:pPr>
            <w:pStyle w:val="BodyText"/>
          </w:pPr>
        </w:pPrChange>
      </w:pPr>
      <w:ins w:id="1293" w:author="Author">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1294" w:author="Autho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295" w:author="Author"/>
                <w:rFonts w:ascii="Arial" w:eastAsia="Helvetica" w:hAnsi="Helvetica" w:cs="Helvetica"/>
                <w:color w:val="000000" w:themeColor="text1"/>
                <w:sz w:val="20"/>
                <w:szCs w:val="20"/>
              </w:rPr>
            </w:pPr>
            <w:bookmarkStart w:id="1296" w:name="tbl-size"/>
            <w:ins w:id="1297" w:author="Author">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298" w:author="Author"/>
                <w:rFonts w:ascii="Arial" w:eastAsia="Helvetica" w:hAnsi="Helvetica" w:cs="Helvetica"/>
                <w:color w:val="000000" w:themeColor="text1"/>
                <w:sz w:val="20"/>
                <w:szCs w:val="20"/>
              </w:rPr>
            </w:pPr>
            <w:ins w:id="1299" w:author="Author">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00" w:author="Author"/>
                <w:rFonts w:ascii="Arial" w:eastAsia="Helvetica" w:hAnsi="Helvetica" w:cs="Helvetica"/>
                <w:color w:val="000000" w:themeColor="text1"/>
                <w:sz w:val="20"/>
                <w:szCs w:val="20"/>
              </w:rPr>
            </w:pPr>
            <w:ins w:id="1301" w:author="Author">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02" w:author="Author"/>
                <w:rFonts w:ascii="Arial" w:eastAsia="Helvetica" w:hAnsi="Helvetica" w:cs="Helvetica"/>
                <w:color w:val="000000" w:themeColor="text1"/>
                <w:sz w:val="20"/>
                <w:szCs w:val="20"/>
              </w:rPr>
            </w:pPr>
            <w:ins w:id="1303" w:author="Author">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04" w:author="Author"/>
                <w:rFonts w:ascii="Arial" w:eastAsia="Helvetica" w:hAnsi="Helvetica" w:cs="Helvetica"/>
                <w:color w:val="000000" w:themeColor="text1"/>
                <w:sz w:val="20"/>
                <w:szCs w:val="20"/>
              </w:rPr>
            </w:pPr>
            <w:ins w:id="1305" w:author="Author">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1306" w:author="Autho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07" w:author="Author"/>
                <w:rFonts w:ascii="Arial" w:eastAsia="Helvetica" w:hAnsi="Helvetica" w:cs="Helvetica"/>
                <w:color w:val="000000" w:themeColor="text1"/>
                <w:sz w:val="20"/>
                <w:szCs w:val="20"/>
              </w:rPr>
            </w:pPr>
            <w:ins w:id="1308" w:author="Author">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09" w:author="Author"/>
                <w:rFonts w:ascii="Arial" w:eastAsia="Helvetica" w:hAnsi="Helvetica" w:cs="Helvetica"/>
                <w:color w:val="000000" w:themeColor="text1"/>
                <w:sz w:val="20"/>
                <w:szCs w:val="20"/>
              </w:rPr>
            </w:pPr>
            <w:ins w:id="1310" w:author="Author">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11" w:author="Author"/>
                <w:rFonts w:ascii="Arial" w:eastAsia="Helvetica" w:hAnsi="Helvetica" w:cs="Helvetica"/>
                <w:color w:val="000000" w:themeColor="text1"/>
                <w:sz w:val="20"/>
                <w:szCs w:val="20"/>
              </w:rPr>
            </w:pPr>
            <w:ins w:id="1312" w:author="Author">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13" w:author="Author"/>
                <w:rFonts w:ascii="Arial" w:eastAsia="Helvetica" w:hAnsi="Helvetica" w:cs="Helvetica"/>
                <w:color w:val="000000" w:themeColor="text1"/>
                <w:sz w:val="20"/>
                <w:szCs w:val="20"/>
              </w:rPr>
            </w:pPr>
            <w:ins w:id="1314" w:author="Author">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15" w:author="Author"/>
                <w:rFonts w:ascii="Arial" w:eastAsia="Helvetica" w:hAnsi="Helvetica" w:cs="Helvetica"/>
                <w:color w:val="000000" w:themeColor="text1"/>
                <w:sz w:val="20"/>
                <w:szCs w:val="20"/>
              </w:rPr>
            </w:pPr>
            <w:ins w:id="1316" w:author="Author">
              <w:r w:rsidRPr="00D00D02">
                <w:rPr>
                  <w:rFonts w:ascii="Arial" w:eastAsia="Helvetica" w:hAnsi="Helvetica" w:cs="Helvetica"/>
                  <w:color w:val="000000" w:themeColor="text1"/>
                  <w:sz w:val="20"/>
                  <w:szCs w:val="20"/>
                </w:rPr>
                <w:t>[0.31 , 1.15]</w:t>
              </w:r>
            </w:ins>
          </w:p>
        </w:tc>
      </w:tr>
      <w:tr w:rsidR="001843BD" w:rsidRPr="00D00D02" w14:paraId="52AC8F5D" w14:textId="77777777" w:rsidTr="00882070">
        <w:trPr>
          <w:jc w:val="center"/>
          <w:ins w:id="1317" w:author="Autho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18" w:author="Author"/>
                <w:rFonts w:ascii="Arial" w:eastAsia="Helvetica" w:hAnsi="Helvetica" w:cs="Helvetica"/>
                <w:color w:val="000000" w:themeColor="text1"/>
                <w:sz w:val="20"/>
                <w:szCs w:val="20"/>
              </w:rPr>
            </w:pPr>
            <w:ins w:id="1319" w:author="Author">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20" w:author="Author"/>
                <w:rFonts w:ascii="Arial" w:eastAsia="Helvetica" w:hAnsi="Helvetica" w:cs="Helvetica"/>
                <w:color w:val="000000" w:themeColor="text1"/>
                <w:sz w:val="20"/>
                <w:szCs w:val="20"/>
              </w:rPr>
            </w:pPr>
            <w:ins w:id="1321" w:author="Author">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22" w:author="Author"/>
                <w:rFonts w:ascii="Arial" w:eastAsia="Helvetica" w:hAnsi="Helvetica" w:cs="Helvetica"/>
                <w:color w:val="000000" w:themeColor="text1"/>
                <w:sz w:val="20"/>
                <w:szCs w:val="20"/>
              </w:rPr>
            </w:pPr>
            <w:ins w:id="1323" w:author="Author">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24" w:author="Author"/>
                <w:rFonts w:ascii="Arial" w:eastAsia="Helvetica" w:hAnsi="Helvetica" w:cs="Helvetica"/>
                <w:color w:val="000000" w:themeColor="text1"/>
                <w:sz w:val="20"/>
                <w:szCs w:val="20"/>
              </w:rPr>
            </w:pPr>
            <w:ins w:id="1325" w:author="Author">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26" w:author="Author"/>
                <w:rFonts w:ascii="Arial" w:eastAsia="Helvetica" w:hAnsi="Helvetica" w:cs="Helvetica"/>
                <w:color w:val="000000" w:themeColor="text1"/>
                <w:sz w:val="20"/>
                <w:szCs w:val="20"/>
              </w:rPr>
            </w:pPr>
            <w:ins w:id="1327" w:author="Author">
              <w:r w:rsidRPr="00D00D02">
                <w:rPr>
                  <w:rFonts w:ascii="Arial" w:eastAsia="Helvetica" w:hAnsi="Helvetica" w:cs="Helvetica"/>
                  <w:color w:val="000000" w:themeColor="text1"/>
                  <w:sz w:val="20"/>
                  <w:szCs w:val="20"/>
                </w:rPr>
                <w:t>[0.61 , 1.61]</w:t>
              </w:r>
            </w:ins>
          </w:p>
        </w:tc>
      </w:tr>
      <w:tr w:rsidR="001843BD" w:rsidRPr="00D00D02" w14:paraId="1A60BD90" w14:textId="77777777" w:rsidTr="00882070">
        <w:trPr>
          <w:jc w:val="center"/>
          <w:ins w:id="1328" w:author="Autho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29" w:author="Author"/>
                <w:rFonts w:ascii="Arial" w:eastAsia="Helvetica" w:hAnsi="Helvetica" w:cs="Helvetica"/>
                <w:color w:val="000000" w:themeColor="text1"/>
                <w:sz w:val="20"/>
                <w:szCs w:val="20"/>
              </w:rPr>
            </w:pPr>
            <w:ins w:id="1330" w:author="Author">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31" w:author="Author"/>
                <w:rFonts w:ascii="Arial" w:eastAsia="Helvetica" w:hAnsi="Helvetica" w:cs="Helvetica"/>
                <w:color w:val="000000" w:themeColor="text1"/>
                <w:sz w:val="20"/>
                <w:szCs w:val="20"/>
              </w:rPr>
            </w:pPr>
            <w:ins w:id="1332" w:author="Author">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33" w:author="Author"/>
                <w:rFonts w:ascii="Arial" w:eastAsia="Helvetica" w:hAnsi="Helvetica" w:cs="Helvetica"/>
                <w:color w:val="000000" w:themeColor="text1"/>
                <w:sz w:val="20"/>
                <w:szCs w:val="20"/>
              </w:rPr>
            </w:pPr>
            <w:ins w:id="1334" w:author="Author">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35" w:author="Author"/>
                <w:rFonts w:ascii="Arial" w:eastAsia="Helvetica" w:hAnsi="Helvetica" w:cs="Helvetica"/>
                <w:color w:val="000000" w:themeColor="text1"/>
                <w:sz w:val="20"/>
                <w:szCs w:val="20"/>
              </w:rPr>
            </w:pPr>
            <w:ins w:id="1336" w:author="Author">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37" w:author="Author"/>
                <w:rFonts w:ascii="Arial" w:eastAsia="Helvetica" w:hAnsi="Helvetica" w:cs="Helvetica"/>
                <w:color w:val="000000" w:themeColor="text1"/>
                <w:sz w:val="20"/>
                <w:szCs w:val="20"/>
              </w:rPr>
            </w:pPr>
            <w:ins w:id="1338" w:author="Author">
              <w:r w:rsidRPr="00D00D02">
                <w:rPr>
                  <w:rFonts w:ascii="Arial" w:eastAsia="Helvetica" w:hAnsi="Helvetica" w:cs="Helvetica"/>
                  <w:color w:val="000000" w:themeColor="text1"/>
                  <w:sz w:val="20"/>
                  <w:szCs w:val="20"/>
                </w:rPr>
                <w:t>[-0.61 , 0.32]</w:t>
              </w:r>
            </w:ins>
          </w:p>
        </w:tc>
      </w:tr>
      <w:tr w:rsidR="001843BD" w:rsidRPr="00D00D02" w14:paraId="2389EB5F" w14:textId="77777777" w:rsidTr="00882070">
        <w:trPr>
          <w:jc w:val="center"/>
          <w:ins w:id="1339" w:author="Autho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40" w:author="Author"/>
                <w:rFonts w:ascii="Arial" w:eastAsia="Helvetica" w:hAnsi="Helvetica" w:cs="Helvetica"/>
                <w:color w:val="000000" w:themeColor="text1"/>
                <w:sz w:val="20"/>
                <w:szCs w:val="20"/>
              </w:rPr>
            </w:pPr>
            <w:ins w:id="1341" w:author="Author">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42" w:author="Author"/>
                <w:rFonts w:ascii="Arial" w:eastAsia="Helvetica" w:hAnsi="Helvetica" w:cs="Helvetica"/>
                <w:color w:val="000000" w:themeColor="text1"/>
                <w:sz w:val="20"/>
                <w:szCs w:val="20"/>
              </w:rPr>
            </w:pPr>
            <w:ins w:id="1343" w:author="Author">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44" w:author="Author"/>
                <w:rFonts w:ascii="Arial" w:eastAsia="Helvetica" w:hAnsi="Helvetica" w:cs="Helvetica"/>
                <w:color w:val="000000" w:themeColor="text1"/>
                <w:sz w:val="20"/>
                <w:szCs w:val="20"/>
              </w:rPr>
            </w:pPr>
            <w:ins w:id="1345" w:author="Author">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46" w:author="Author"/>
                <w:rFonts w:ascii="Arial" w:eastAsia="Helvetica" w:hAnsi="Helvetica" w:cs="Helvetica"/>
                <w:color w:val="000000" w:themeColor="text1"/>
                <w:sz w:val="20"/>
                <w:szCs w:val="20"/>
              </w:rPr>
            </w:pPr>
            <w:ins w:id="1347" w:author="Author">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48" w:author="Author"/>
                <w:rFonts w:ascii="Arial" w:eastAsia="Helvetica" w:hAnsi="Helvetica" w:cs="Helvetica"/>
                <w:color w:val="000000" w:themeColor="text1"/>
                <w:sz w:val="20"/>
                <w:szCs w:val="20"/>
              </w:rPr>
            </w:pPr>
            <w:ins w:id="1349" w:author="Author">
              <w:r w:rsidRPr="00D00D02">
                <w:rPr>
                  <w:rFonts w:ascii="Arial" w:eastAsia="Helvetica" w:hAnsi="Helvetica" w:cs="Helvetica"/>
                  <w:color w:val="000000" w:themeColor="text1"/>
                  <w:sz w:val="20"/>
                  <w:szCs w:val="20"/>
                </w:rPr>
                <w:t>[-0.23 , 0.56]</w:t>
              </w:r>
            </w:ins>
          </w:p>
        </w:tc>
      </w:tr>
      <w:tr w:rsidR="001843BD" w:rsidRPr="00D00D02" w14:paraId="332F84BA" w14:textId="77777777" w:rsidTr="00882070">
        <w:trPr>
          <w:jc w:val="center"/>
          <w:ins w:id="1350" w:author="Autho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51" w:author="Author"/>
                <w:rFonts w:ascii="Arial" w:eastAsia="Helvetica" w:hAnsi="Helvetica" w:cs="Helvetica"/>
                <w:color w:val="000000" w:themeColor="text1"/>
                <w:sz w:val="20"/>
                <w:szCs w:val="20"/>
              </w:rPr>
            </w:pPr>
            <w:ins w:id="1352" w:author="Author">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53" w:author="Author"/>
                <w:rFonts w:ascii="Arial" w:eastAsia="Helvetica" w:hAnsi="Helvetica" w:cs="Helvetica"/>
                <w:color w:val="000000" w:themeColor="text1"/>
                <w:sz w:val="20"/>
                <w:szCs w:val="20"/>
              </w:rPr>
            </w:pPr>
            <w:ins w:id="1354" w:author="Author">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55" w:author="Author"/>
                <w:rFonts w:ascii="Arial" w:eastAsia="Helvetica" w:hAnsi="Helvetica" w:cs="Helvetica"/>
                <w:color w:val="000000" w:themeColor="text1"/>
                <w:sz w:val="20"/>
                <w:szCs w:val="20"/>
              </w:rPr>
            </w:pPr>
            <w:ins w:id="1356" w:author="Author">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57" w:author="Author"/>
                <w:rFonts w:ascii="Arial" w:eastAsia="Helvetica" w:hAnsi="Helvetica" w:cs="Helvetica"/>
                <w:color w:val="000000" w:themeColor="text1"/>
                <w:sz w:val="20"/>
                <w:szCs w:val="20"/>
              </w:rPr>
            </w:pPr>
            <w:ins w:id="1358" w:author="Author">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1359" w:author="Author"/>
                <w:rFonts w:ascii="Arial" w:eastAsia="Helvetica" w:hAnsi="Helvetica" w:cs="Helvetica"/>
                <w:color w:val="000000" w:themeColor="text1"/>
                <w:sz w:val="20"/>
                <w:szCs w:val="20"/>
              </w:rPr>
            </w:pPr>
            <w:ins w:id="1360" w:author="Author">
              <w:r w:rsidRPr="00D00D02">
                <w:rPr>
                  <w:rFonts w:ascii="Arial" w:eastAsia="Helvetica" w:hAnsi="Helvetica" w:cs="Helvetica"/>
                  <w:color w:val="000000" w:themeColor="text1"/>
                  <w:sz w:val="20"/>
                  <w:szCs w:val="20"/>
                </w:rPr>
                <w:t>[-0.19 , 0.89]</w:t>
              </w:r>
            </w:ins>
          </w:p>
        </w:tc>
      </w:tr>
    </w:tbl>
    <w:p w14:paraId="4103A491" w14:textId="77777777" w:rsidR="001843BD" w:rsidRPr="00D00D02" w:rsidRDefault="001843BD" w:rsidP="001843BD">
      <w:pPr>
        <w:pStyle w:val="BodyText"/>
        <w:rPr>
          <w:ins w:id="1361" w:author="Author"/>
          <w:color w:val="000000" w:themeColor="text1"/>
        </w:rPr>
      </w:pPr>
    </w:p>
    <w:bookmarkEnd w:id="1296"/>
    <w:p w14:paraId="3506C05E" w14:textId="77777777" w:rsidR="00DB4A62" w:rsidRPr="004A5E88" w:rsidRDefault="00000000" w:rsidP="006C0255">
      <w:pPr>
        <w:pStyle w:val="Heading4"/>
        <w:spacing w:line="360" w:lineRule="auto"/>
        <w:rPr>
          <w:rFonts w:ascii="Times New Roman" w:hAnsi="Times New Roman" w:cs="Times New Roman"/>
        </w:rPr>
        <w:pPrChange w:id="1362" w:author="Author">
          <w:pPr>
            <w:pStyle w:val="Heading4"/>
            <w:spacing w:line="480" w:lineRule="auto"/>
          </w:pPr>
        </w:pPrChange>
      </w:pPr>
      <w:r w:rsidRPr="004A5E88">
        <w:rPr>
          <w:rFonts w:ascii="Times New Roman" w:hAnsi="Times New Roman" w:cs="Times New Roman"/>
        </w:rPr>
        <w:t>Prey orientation test</w:t>
      </w:r>
    </w:p>
    <w:p w14:paraId="5F0EB8FA" w14:textId="77777777" w:rsidR="00DB4A62" w:rsidRPr="004A5E88" w:rsidRDefault="00000000" w:rsidP="006C0255">
      <w:pPr>
        <w:pStyle w:val="FirstParagraph"/>
        <w:spacing w:line="360" w:lineRule="auto"/>
        <w:rPr>
          <w:rFonts w:ascii="Times New Roman" w:hAnsi="Times New Roman" w:cs="Times New Roman"/>
        </w:rPr>
        <w:pPrChange w:id="1363" w:author="Author">
          <w:pPr>
            <w:pStyle w:val="FirstParagraph"/>
            <w:spacing w:line="480" w:lineRule="auto"/>
          </w:pPr>
        </w:pPrChange>
      </w:pPr>
      <w:r w:rsidRPr="004A5E88">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r w:rsidR="00DB4A62" w:rsidRPr="006C0255">
        <w:rPr>
          <w:rFonts w:ascii="Times New Roman" w:hAnsi="Times New Roman" w:cs="Times New Roman"/>
          <w:rPrChange w:id="1364" w:author="Author">
            <w:rPr/>
          </w:rPrChange>
        </w:rPr>
        <w:fldChar w:fldCharType="begin"/>
      </w:r>
      <w:r w:rsidR="00DB4A62" w:rsidRPr="006C0255">
        <w:rPr>
          <w:rFonts w:ascii="Times New Roman" w:hAnsi="Times New Roman" w:cs="Times New Roman"/>
          <w:rPrChange w:id="1365" w:author="Author">
            <w:rPr/>
          </w:rPrChange>
        </w:rPr>
        <w:instrText>HYPERLINK \l "fig-Methods" \h</w:instrText>
      </w:r>
      <w:r w:rsidR="00DB4A62" w:rsidRPr="006C0255">
        <w:rPr>
          <w:rFonts w:ascii="Times New Roman" w:hAnsi="Times New Roman" w:cs="Times New Roman"/>
        </w:rPr>
      </w:r>
      <w:r w:rsidR="00DB4A62" w:rsidRPr="006C0255">
        <w:rPr>
          <w:rFonts w:ascii="Times New Roman" w:hAnsi="Times New Roman" w:cs="Times New Roman"/>
          <w:rPrChange w:id="1366" w:author="Author">
            <w:rPr/>
          </w:rPrChange>
        </w:rPr>
        <w:fldChar w:fldCharType="separate"/>
      </w:r>
      <w:r w:rsidR="00DB4A62" w:rsidRPr="004A5E88">
        <w:rPr>
          <w:rStyle w:val="Hyperlink"/>
          <w:rFonts w:ascii="Times New Roman" w:hAnsi="Times New Roman" w:cs="Times New Roman"/>
        </w:rPr>
        <w:t>Fig. 1</w:t>
      </w:r>
      <w:r w:rsidR="00DB4A62" w:rsidRPr="006C0255">
        <w:rPr>
          <w:rFonts w:ascii="Times New Roman" w:hAnsi="Times New Roman" w:cs="Times New Roman"/>
          <w:rPrChange w:id="1367" w:author="Author">
            <w:rPr/>
          </w:rPrChange>
        </w:rPr>
        <w:fldChar w:fldCharType="end"/>
      </w:r>
      <w:r w:rsidRPr="004A5E88">
        <w:rPr>
          <w:rFonts w:ascii="Times New Roman" w:hAnsi="Times New Roman" w:cs="Times New Roman"/>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52DB3F10" w14:textId="77777777" w:rsidR="00DB4A62" w:rsidRPr="004A5E88" w:rsidRDefault="00000000" w:rsidP="006C0255">
      <w:pPr>
        <w:pStyle w:val="BodyText"/>
        <w:spacing w:line="360" w:lineRule="auto"/>
        <w:rPr>
          <w:rFonts w:ascii="Times New Roman" w:hAnsi="Times New Roman" w:cs="Times New Roman"/>
        </w:rPr>
        <w:pPrChange w:id="1368" w:author="Author">
          <w:pPr>
            <w:pStyle w:val="BodyText"/>
            <w:spacing w:line="480" w:lineRule="auto"/>
          </w:pPr>
        </w:pPrChange>
      </w:pPr>
      <w:r w:rsidRPr="004A5E88">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369"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1369"/>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4A5E88" w:rsidRDefault="00000000" w:rsidP="006C0255">
      <w:pPr>
        <w:pStyle w:val="Heading4"/>
        <w:spacing w:line="360" w:lineRule="auto"/>
        <w:rPr>
          <w:rFonts w:ascii="Times New Roman" w:hAnsi="Times New Roman" w:cs="Times New Roman"/>
        </w:rPr>
        <w:pPrChange w:id="1370" w:author="Author">
          <w:pPr>
            <w:pStyle w:val="Heading4"/>
            <w:spacing w:line="480" w:lineRule="auto"/>
          </w:pPr>
        </w:pPrChange>
      </w:pPr>
      <w:bookmarkStart w:id="1371" w:name="searching-for-relevant-literature"/>
      <w:bookmarkEnd w:id="1258"/>
      <w:r w:rsidRPr="004A5E88">
        <w:rPr>
          <w:rFonts w:ascii="Times New Roman" w:hAnsi="Times New Roman" w:cs="Times New Roman"/>
        </w:rPr>
        <w:t>Searching for relevant literature</w:t>
      </w:r>
    </w:p>
    <w:p w14:paraId="6F097D64" w14:textId="77777777" w:rsidR="00DB4A62" w:rsidRPr="004A5E88" w:rsidRDefault="00000000" w:rsidP="006C0255">
      <w:pPr>
        <w:pStyle w:val="FirstParagraph"/>
        <w:spacing w:line="360" w:lineRule="auto"/>
        <w:rPr>
          <w:rFonts w:ascii="Times New Roman" w:hAnsi="Times New Roman" w:cs="Times New Roman"/>
        </w:rPr>
        <w:pPrChange w:id="1372" w:author="Author">
          <w:pPr>
            <w:pStyle w:val="FirstParagraph"/>
            <w:spacing w:line="480" w:lineRule="auto"/>
          </w:pPr>
        </w:pPrChange>
      </w:pPr>
      <w:r w:rsidRPr="004A5E88">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4A5E88">
        <w:rPr>
          <w:rFonts w:ascii="Times New Roman" w:hAnsi="Times New Roman" w:cs="Times New Roman"/>
          <w:vertAlign w:val="superscript"/>
        </w:rPr>
        <w:t>th</w:t>
      </w:r>
      <w:r w:rsidRPr="004A5E88">
        <w:rPr>
          <w:rFonts w:ascii="Times New Roman" w:hAnsi="Times New Roman" w:cs="Times New Roman"/>
        </w:rPr>
        <w:t xml:space="preserve"> of October 2024; the results below refer to this last search.</w:t>
      </w:r>
    </w:p>
    <w:p w14:paraId="5A1C4A7B" w14:textId="61CC90DA" w:rsidR="00DB4A62" w:rsidRPr="004A5E88" w:rsidRDefault="00000000" w:rsidP="006C0255">
      <w:pPr>
        <w:pStyle w:val="BodyText"/>
        <w:spacing w:line="360" w:lineRule="auto"/>
        <w:rPr>
          <w:rFonts w:ascii="Times New Roman" w:hAnsi="Times New Roman" w:cs="Times New Roman"/>
        </w:rPr>
        <w:pPrChange w:id="1373" w:author="Author">
          <w:pPr>
            <w:pStyle w:val="BodyText"/>
            <w:spacing w:line="480" w:lineRule="auto"/>
          </w:pPr>
        </w:pPrChange>
      </w:pPr>
      <w:r w:rsidRPr="004A5E88">
        <w:rPr>
          <w:rFonts w:ascii="Times New Roman" w:hAnsi="Times New Roman" w:cs="Times New Roman"/>
        </w:rPr>
        <w:t xml:space="preserve">We found 24 articles on Web of Science and 22 on Scopus, plus one preprint on Scopus. Out of all the documents, only one study was relevant to our search: </w:t>
      </w:r>
      <w:del w:id="1374" w:author="Author">
        <w:r w:rsidRPr="004A5E88" w:rsidDel="00AB29F8">
          <w:rPr>
            <w:rFonts w:ascii="Times New Roman" w:hAnsi="Times New Roman" w:cs="Times New Roman"/>
          </w:rPr>
          <w:delText xml:space="preserve">Vila Pouca </w:delText>
        </w:r>
      </w:del>
      <w:ins w:id="1375" w:author="Author">
        <w:r w:rsidR="00AB29F8" w:rsidRPr="004A5E88">
          <w:rPr>
            <w:rFonts w:ascii="Times New Roman" w:hAnsi="Times New Roman" w:cs="Times New Roman"/>
          </w:rPr>
          <w:t xml:space="preserve">Vila-Pouca </w:t>
        </w:r>
      </w:ins>
      <w:r w:rsidRPr="004A5E88">
        <w:rPr>
          <w:rFonts w:ascii="Times New Roman" w:hAnsi="Times New Roman" w:cs="Times New Roman"/>
        </w:rPr>
        <w:t>et al. (</w:t>
      </w:r>
      <w:r w:rsidR="00DB4A62" w:rsidRPr="006C0255">
        <w:rPr>
          <w:rFonts w:ascii="Times New Roman" w:hAnsi="Times New Roman" w:cs="Times New Roman"/>
          <w:rPrChange w:id="1376" w:author="Author">
            <w:rPr/>
          </w:rPrChange>
        </w:rPr>
        <w:fldChar w:fldCharType="begin"/>
      </w:r>
      <w:r w:rsidR="00DB4A62" w:rsidRPr="006C0255">
        <w:rPr>
          <w:rFonts w:ascii="Times New Roman" w:hAnsi="Times New Roman" w:cs="Times New Roman"/>
          <w:rPrChange w:id="1377" w:author="Author">
            <w:rPr/>
          </w:rPrChange>
        </w:rPr>
        <w:instrText>HYPERLINK \l "ref-vila_pouca_quantity_2019" \h</w:instrText>
      </w:r>
      <w:r w:rsidR="00DB4A62" w:rsidRPr="006C0255">
        <w:rPr>
          <w:rFonts w:ascii="Times New Roman" w:hAnsi="Times New Roman" w:cs="Times New Roman"/>
        </w:rPr>
      </w:r>
      <w:r w:rsidR="00DB4A62" w:rsidRPr="006C0255">
        <w:rPr>
          <w:rFonts w:ascii="Times New Roman" w:hAnsi="Times New Roman" w:cs="Times New Roman"/>
          <w:rPrChange w:id="1378" w:author="Author">
            <w:rPr/>
          </w:rPrChange>
        </w:rPr>
        <w:fldChar w:fldCharType="separate"/>
      </w:r>
      <w:r w:rsidR="00DB4A62" w:rsidRPr="004A5E88">
        <w:rPr>
          <w:rStyle w:val="Hyperlink"/>
          <w:rFonts w:ascii="Times New Roman" w:hAnsi="Times New Roman" w:cs="Times New Roman"/>
        </w:rPr>
        <w:t>2019</w:t>
      </w:r>
      <w:r w:rsidR="00DB4A62" w:rsidRPr="006C0255">
        <w:rPr>
          <w:rFonts w:ascii="Times New Roman" w:hAnsi="Times New Roman" w:cs="Times New Roman"/>
          <w:rPrChange w:id="1379" w:author="Author">
            <w:rPr/>
          </w:rPrChange>
        </w:rPr>
        <w:fldChar w:fldCharType="end"/>
      </w:r>
      <w:r w:rsidRPr="004A5E88">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1380"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11"/>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rsidP="006C0255">
            <w:pPr>
              <w:pStyle w:val="ImageCaption"/>
              <w:spacing w:before="200" w:line="360" w:lineRule="auto"/>
              <w:rPr>
                <w:rFonts w:ascii="Times New Roman" w:hAnsi="Times New Roman" w:cs="Times New Roman"/>
              </w:rPr>
              <w:pPrChange w:id="1381" w:author="Author">
                <w:pPr>
                  <w:pStyle w:val="ImageCaption"/>
                  <w:spacing w:before="200" w:line="480" w:lineRule="auto"/>
                </w:pPr>
              </w:pPrChange>
            </w:pPr>
            <w:r w:rsidRPr="009A6372">
              <w:rPr>
                <w:rFonts w:ascii="Times New Roman" w:hAnsi="Times New Roman" w:cs="Times New Roman"/>
              </w:rPr>
              <w:t>Fig 3— Search query on Web of Science.</w:t>
            </w:r>
          </w:p>
        </w:tc>
        <w:bookmarkEnd w:id="1380"/>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1382" w:name="fig-searchScopus"/>
            <w:r w:rsidRPr="009A6372">
              <w:rPr>
                <w:rFonts w:ascii="Times New Roman" w:hAnsi="Times New Roman" w:cs="Times New Roman"/>
                <w:noProof/>
              </w:rPr>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12"/>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rsidP="006C0255">
            <w:pPr>
              <w:pStyle w:val="ImageCaption"/>
              <w:spacing w:before="200" w:line="360" w:lineRule="auto"/>
              <w:rPr>
                <w:rFonts w:ascii="Times New Roman" w:hAnsi="Times New Roman" w:cs="Times New Roman"/>
              </w:rPr>
              <w:pPrChange w:id="1383" w:author="Author">
                <w:pPr>
                  <w:pStyle w:val="ImageCaption"/>
                  <w:spacing w:before="200" w:line="480" w:lineRule="auto"/>
                </w:pPr>
              </w:pPrChange>
            </w:pPr>
            <w:r w:rsidRPr="009A6372">
              <w:rPr>
                <w:rFonts w:ascii="Times New Roman" w:hAnsi="Times New Roman" w:cs="Times New Roman"/>
              </w:rPr>
              <w:t>Fig 4— Search query on Scopus.</w:t>
            </w:r>
          </w:p>
        </w:tc>
        <w:bookmarkEnd w:id="1382"/>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rsidP="006C0255">
      <w:pPr>
        <w:pStyle w:val="Heading4"/>
        <w:spacing w:line="360" w:lineRule="auto"/>
        <w:rPr>
          <w:rFonts w:ascii="Times New Roman" w:hAnsi="Times New Roman" w:cs="Times New Roman"/>
        </w:rPr>
        <w:pPrChange w:id="1384" w:author="Author">
          <w:pPr>
            <w:pStyle w:val="Heading4"/>
            <w:spacing w:line="480" w:lineRule="auto"/>
          </w:pPr>
        </w:pPrChange>
      </w:pPr>
      <w:bookmarkStart w:id="1385" w:name="checking-the-model-plots"/>
      <w:bookmarkEnd w:id="1371"/>
      <w:r w:rsidRPr="009A6372">
        <w:rPr>
          <w:rFonts w:ascii="Times New Roman" w:hAnsi="Times New Roman" w:cs="Times New Roman"/>
        </w:rPr>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13"/>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14"/>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15"/>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16"/>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17"/>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18"/>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19"/>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20"/>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21"/>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22"/>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23"/>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24"/>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25"/>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26"/>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27"/>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28"/>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29"/>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30"/>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1223"/>
      <w:bookmarkEnd w:id="1385"/>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B0E84" w14:textId="77777777" w:rsidR="006446D6" w:rsidRDefault="006446D6">
      <w:pPr>
        <w:spacing w:after="0"/>
      </w:pPr>
      <w:r>
        <w:separator/>
      </w:r>
    </w:p>
  </w:endnote>
  <w:endnote w:type="continuationSeparator" w:id="0">
    <w:p w14:paraId="351F634C" w14:textId="77777777" w:rsidR="006446D6" w:rsidRDefault="006446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74A86" w14:textId="77777777" w:rsidR="006446D6" w:rsidRDefault="006446D6">
      <w:r>
        <w:separator/>
      </w:r>
    </w:p>
  </w:footnote>
  <w:footnote w:type="continuationSeparator" w:id="0">
    <w:p w14:paraId="3FBC2AB0" w14:textId="77777777" w:rsidR="006446D6" w:rsidRDefault="006446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PersonalInformation/>
  <w:removeDateAndTime/>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074CC4"/>
    <w:rsid w:val="00104D05"/>
    <w:rsid w:val="001843BD"/>
    <w:rsid w:val="001B61F4"/>
    <w:rsid w:val="002004F6"/>
    <w:rsid w:val="002427BE"/>
    <w:rsid w:val="0024733B"/>
    <w:rsid w:val="002E2D8F"/>
    <w:rsid w:val="00323E98"/>
    <w:rsid w:val="00354C90"/>
    <w:rsid w:val="003B33BE"/>
    <w:rsid w:val="003D4ACF"/>
    <w:rsid w:val="003D6F07"/>
    <w:rsid w:val="00466858"/>
    <w:rsid w:val="004A5E88"/>
    <w:rsid w:val="004C055B"/>
    <w:rsid w:val="004C1F13"/>
    <w:rsid w:val="004D0958"/>
    <w:rsid w:val="004F70C5"/>
    <w:rsid w:val="005062A3"/>
    <w:rsid w:val="005C2E6E"/>
    <w:rsid w:val="005D24CE"/>
    <w:rsid w:val="005F14C1"/>
    <w:rsid w:val="006446D6"/>
    <w:rsid w:val="006965C9"/>
    <w:rsid w:val="006B56E1"/>
    <w:rsid w:val="006C0255"/>
    <w:rsid w:val="006D04A0"/>
    <w:rsid w:val="00731F2E"/>
    <w:rsid w:val="007440D8"/>
    <w:rsid w:val="00771B27"/>
    <w:rsid w:val="0078357F"/>
    <w:rsid w:val="0079455F"/>
    <w:rsid w:val="007D0F1B"/>
    <w:rsid w:val="007D7791"/>
    <w:rsid w:val="008325F9"/>
    <w:rsid w:val="0085769C"/>
    <w:rsid w:val="008A092E"/>
    <w:rsid w:val="0091109A"/>
    <w:rsid w:val="009118D5"/>
    <w:rsid w:val="009A6372"/>
    <w:rsid w:val="00AB29F8"/>
    <w:rsid w:val="00AC2430"/>
    <w:rsid w:val="00AD7C8E"/>
    <w:rsid w:val="00B35A3E"/>
    <w:rsid w:val="00B406FE"/>
    <w:rsid w:val="00B54183"/>
    <w:rsid w:val="00C80C4C"/>
    <w:rsid w:val="00C91B2D"/>
    <w:rsid w:val="00C93981"/>
    <w:rsid w:val="00CF1DF0"/>
    <w:rsid w:val="00D36C7D"/>
    <w:rsid w:val="00DB308A"/>
    <w:rsid w:val="00DB4A62"/>
    <w:rsid w:val="00DF1AC9"/>
    <w:rsid w:val="00E074B0"/>
    <w:rsid w:val="00E83CA9"/>
    <w:rsid w:val="00EF60AE"/>
    <w:rsid w:val="00F64C29"/>
    <w:rsid w:val="00F812BE"/>
    <w:rsid w:val="00FB70B2"/>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 w:type="character" w:styleId="FollowedHyperlink">
    <w:name w:val="FollowedHyperlink"/>
    <w:basedOn w:val="DefaultParagraphFont"/>
    <w:rsid w:val="007D77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75548">
      <w:bodyDiv w:val="1"/>
      <w:marLeft w:val="0"/>
      <w:marRight w:val="0"/>
      <w:marTop w:val="0"/>
      <w:marBottom w:val="0"/>
      <w:divBdr>
        <w:top w:val="none" w:sz="0" w:space="0" w:color="auto"/>
        <w:left w:val="none" w:sz="0" w:space="0" w:color="auto"/>
        <w:bottom w:val="none" w:sz="0" w:space="0" w:color="auto"/>
        <w:right w:val="none" w:sz="0" w:space="0" w:color="auto"/>
      </w:divBdr>
      <w:divsChild>
        <w:div w:id="1762141263">
          <w:marLeft w:val="0"/>
          <w:marRight w:val="0"/>
          <w:marTop w:val="0"/>
          <w:marBottom w:val="0"/>
          <w:divBdr>
            <w:top w:val="none" w:sz="0" w:space="0" w:color="auto"/>
            <w:left w:val="none" w:sz="0" w:space="0" w:color="auto"/>
            <w:bottom w:val="none" w:sz="0" w:space="0" w:color="auto"/>
            <w:right w:val="none" w:sz="0" w:space="0" w:color="auto"/>
          </w:divBdr>
          <w:divsChild>
            <w:div w:id="18862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8725">
      <w:bodyDiv w:val="1"/>
      <w:marLeft w:val="0"/>
      <w:marRight w:val="0"/>
      <w:marTop w:val="0"/>
      <w:marBottom w:val="0"/>
      <w:divBdr>
        <w:top w:val="none" w:sz="0" w:space="0" w:color="auto"/>
        <w:left w:val="none" w:sz="0" w:space="0" w:color="auto"/>
        <w:bottom w:val="none" w:sz="0" w:space="0" w:color="auto"/>
        <w:right w:val="none" w:sz="0" w:space="0" w:color="auto"/>
      </w:divBdr>
      <w:divsChild>
        <w:div w:id="39285618">
          <w:marLeft w:val="0"/>
          <w:marRight w:val="0"/>
          <w:marTop w:val="0"/>
          <w:marBottom w:val="0"/>
          <w:divBdr>
            <w:top w:val="none" w:sz="0" w:space="0" w:color="auto"/>
            <w:left w:val="none" w:sz="0" w:space="0" w:color="auto"/>
            <w:bottom w:val="none" w:sz="0" w:space="0" w:color="auto"/>
            <w:right w:val="none" w:sz="0" w:space="0" w:color="auto"/>
          </w:divBdr>
          <w:divsChild>
            <w:div w:id="1833175919">
              <w:marLeft w:val="0"/>
              <w:marRight w:val="0"/>
              <w:marTop w:val="0"/>
              <w:marBottom w:val="0"/>
              <w:divBdr>
                <w:top w:val="none" w:sz="0" w:space="0" w:color="auto"/>
                <w:left w:val="none" w:sz="0" w:space="0" w:color="auto"/>
                <w:bottom w:val="none" w:sz="0" w:space="0" w:color="auto"/>
                <w:right w:val="none" w:sz="0" w:space="0" w:color="auto"/>
              </w:divBdr>
            </w:div>
            <w:div w:id="10298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909">
      <w:bodyDiv w:val="1"/>
      <w:marLeft w:val="0"/>
      <w:marRight w:val="0"/>
      <w:marTop w:val="0"/>
      <w:marBottom w:val="0"/>
      <w:divBdr>
        <w:top w:val="none" w:sz="0" w:space="0" w:color="auto"/>
        <w:left w:val="none" w:sz="0" w:space="0" w:color="auto"/>
        <w:bottom w:val="none" w:sz="0" w:space="0" w:color="auto"/>
        <w:right w:val="none" w:sz="0" w:space="0" w:color="auto"/>
      </w:divBdr>
      <w:divsChild>
        <w:div w:id="1126630228">
          <w:marLeft w:val="0"/>
          <w:marRight w:val="0"/>
          <w:marTop w:val="0"/>
          <w:marBottom w:val="0"/>
          <w:divBdr>
            <w:top w:val="none" w:sz="0" w:space="0" w:color="auto"/>
            <w:left w:val="none" w:sz="0" w:space="0" w:color="auto"/>
            <w:bottom w:val="none" w:sz="0" w:space="0" w:color="auto"/>
            <w:right w:val="none" w:sz="0" w:space="0" w:color="auto"/>
          </w:divBdr>
          <w:divsChild>
            <w:div w:id="193412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144">
      <w:bodyDiv w:val="1"/>
      <w:marLeft w:val="0"/>
      <w:marRight w:val="0"/>
      <w:marTop w:val="0"/>
      <w:marBottom w:val="0"/>
      <w:divBdr>
        <w:top w:val="none" w:sz="0" w:space="0" w:color="auto"/>
        <w:left w:val="none" w:sz="0" w:space="0" w:color="auto"/>
        <w:bottom w:val="none" w:sz="0" w:space="0" w:color="auto"/>
        <w:right w:val="none" w:sz="0" w:space="0" w:color="auto"/>
      </w:divBdr>
      <w:divsChild>
        <w:div w:id="1672561313">
          <w:marLeft w:val="0"/>
          <w:marRight w:val="0"/>
          <w:marTop w:val="0"/>
          <w:marBottom w:val="0"/>
          <w:divBdr>
            <w:top w:val="none" w:sz="0" w:space="0" w:color="auto"/>
            <w:left w:val="none" w:sz="0" w:space="0" w:color="auto"/>
            <w:bottom w:val="none" w:sz="0" w:space="0" w:color="auto"/>
            <w:right w:val="none" w:sz="0" w:space="0" w:color="auto"/>
          </w:divBdr>
          <w:divsChild>
            <w:div w:id="192278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72173">
      <w:bodyDiv w:val="1"/>
      <w:marLeft w:val="0"/>
      <w:marRight w:val="0"/>
      <w:marTop w:val="0"/>
      <w:marBottom w:val="0"/>
      <w:divBdr>
        <w:top w:val="none" w:sz="0" w:space="0" w:color="auto"/>
        <w:left w:val="none" w:sz="0" w:space="0" w:color="auto"/>
        <w:bottom w:val="none" w:sz="0" w:space="0" w:color="auto"/>
        <w:right w:val="none" w:sz="0" w:space="0" w:color="auto"/>
      </w:divBdr>
      <w:divsChild>
        <w:div w:id="829952459">
          <w:marLeft w:val="0"/>
          <w:marRight w:val="0"/>
          <w:marTop w:val="0"/>
          <w:marBottom w:val="0"/>
          <w:divBdr>
            <w:top w:val="none" w:sz="0" w:space="0" w:color="auto"/>
            <w:left w:val="none" w:sz="0" w:space="0" w:color="auto"/>
            <w:bottom w:val="none" w:sz="0" w:space="0" w:color="auto"/>
            <w:right w:val="none" w:sz="0" w:space="0" w:color="auto"/>
          </w:divBdr>
          <w:divsChild>
            <w:div w:id="15217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235">
      <w:bodyDiv w:val="1"/>
      <w:marLeft w:val="0"/>
      <w:marRight w:val="0"/>
      <w:marTop w:val="0"/>
      <w:marBottom w:val="0"/>
      <w:divBdr>
        <w:top w:val="none" w:sz="0" w:space="0" w:color="auto"/>
        <w:left w:val="none" w:sz="0" w:space="0" w:color="auto"/>
        <w:bottom w:val="none" w:sz="0" w:space="0" w:color="auto"/>
        <w:right w:val="none" w:sz="0" w:space="0" w:color="auto"/>
      </w:divBdr>
      <w:divsChild>
        <w:div w:id="638455307">
          <w:marLeft w:val="0"/>
          <w:marRight w:val="0"/>
          <w:marTop w:val="0"/>
          <w:marBottom w:val="0"/>
          <w:divBdr>
            <w:top w:val="none" w:sz="0" w:space="0" w:color="auto"/>
            <w:left w:val="none" w:sz="0" w:space="0" w:color="auto"/>
            <w:bottom w:val="none" w:sz="0" w:space="0" w:color="auto"/>
            <w:right w:val="none" w:sz="0" w:space="0" w:color="auto"/>
          </w:divBdr>
          <w:divsChild>
            <w:div w:id="959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5468">
      <w:bodyDiv w:val="1"/>
      <w:marLeft w:val="0"/>
      <w:marRight w:val="0"/>
      <w:marTop w:val="0"/>
      <w:marBottom w:val="0"/>
      <w:divBdr>
        <w:top w:val="none" w:sz="0" w:space="0" w:color="auto"/>
        <w:left w:val="none" w:sz="0" w:space="0" w:color="auto"/>
        <w:bottom w:val="none" w:sz="0" w:space="0" w:color="auto"/>
        <w:right w:val="none" w:sz="0" w:space="0" w:color="auto"/>
      </w:divBdr>
      <w:divsChild>
        <w:div w:id="771245633">
          <w:marLeft w:val="0"/>
          <w:marRight w:val="0"/>
          <w:marTop w:val="0"/>
          <w:marBottom w:val="0"/>
          <w:divBdr>
            <w:top w:val="none" w:sz="0" w:space="0" w:color="auto"/>
            <w:left w:val="none" w:sz="0" w:space="0" w:color="auto"/>
            <w:bottom w:val="none" w:sz="0" w:space="0" w:color="auto"/>
            <w:right w:val="none" w:sz="0" w:space="0" w:color="auto"/>
          </w:divBdr>
          <w:divsChild>
            <w:div w:id="13622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240">
      <w:bodyDiv w:val="1"/>
      <w:marLeft w:val="0"/>
      <w:marRight w:val="0"/>
      <w:marTop w:val="0"/>
      <w:marBottom w:val="0"/>
      <w:divBdr>
        <w:top w:val="none" w:sz="0" w:space="0" w:color="auto"/>
        <w:left w:val="none" w:sz="0" w:space="0" w:color="auto"/>
        <w:bottom w:val="none" w:sz="0" w:space="0" w:color="auto"/>
        <w:right w:val="none" w:sz="0" w:space="0" w:color="auto"/>
      </w:divBdr>
      <w:divsChild>
        <w:div w:id="394937979">
          <w:marLeft w:val="0"/>
          <w:marRight w:val="0"/>
          <w:marTop w:val="0"/>
          <w:marBottom w:val="0"/>
          <w:divBdr>
            <w:top w:val="none" w:sz="0" w:space="0" w:color="auto"/>
            <w:left w:val="none" w:sz="0" w:space="0" w:color="auto"/>
            <w:bottom w:val="none" w:sz="0" w:space="0" w:color="auto"/>
            <w:right w:val="none" w:sz="0" w:space="0" w:color="auto"/>
          </w:divBdr>
          <w:divsChild>
            <w:div w:id="13249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9</Pages>
  <Words>13908</Words>
  <Characters>77609</Characters>
  <Application>Microsoft Office Word</Application>
  <DocSecurity>0</DocSecurity>
  <Lines>3374</Lines>
  <Paragraphs>2033</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89484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
  <cp:revision>14</cp:revision>
  <dcterms:created xsi:type="dcterms:W3CDTF">2024-11-12T00:55:00Z</dcterms:created>
  <dcterms:modified xsi:type="dcterms:W3CDTF">2025-03-24T00:38:00Z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