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C8037" w14:textId="77777777" w:rsidR="004436F5" w:rsidRPr="00C56A0B" w:rsidRDefault="006C531E" w:rsidP="000A7B35">
      <w:pPr>
        <w:pStyle w:val="Title"/>
        <w:spacing w:line="480" w:lineRule="auto"/>
        <w:rPr>
          <w:rFonts w:ascii="Times New Roman" w:hAnsi="Times New Roman" w:cs="Times New Roman"/>
          <w:color w:val="000000" w:themeColor="text1"/>
        </w:rPr>
      </w:pPr>
      <w:r w:rsidRPr="00C56A0B">
        <w:rPr>
          <w:rFonts w:ascii="Times New Roman" w:hAnsi="Times New Roman" w:cs="Times New Roman"/>
          <w:color w:val="000000" w:themeColor="text1"/>
        </w:rPr>
        <w:t>Quantity discrimination, decision-making, and the role of early-life conditions in a lizard</w:t>
      </w:r>
    </w:p>
    <w:p w14:paraId="2C4C8038" w14:textId="22E93DA5"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Pablo Recio</w:t>
      </w:r>
      <w:r w:rsidRPr="00C56A0B">
        <w:rPr>
          <w:rFonts w:ascii="Times New Roman" w:hAnsi="Times New Roman" w:cs="Times New Roman"/>
          <w:vertAlign w:val="superscript"/>
        </w:rPr>
        <w:t>1</w:t>
      </w:r>
      <w:ins w:id="0" w:author="Pablo Recio Santiago" w:date="2025-09-24T17:50:00Z" w16du:dateUtc="2025-09-24T08:20:00Z">
        <w:r w:rsidR="00594B86">
          <w:rPr>
            <w:rFonts w:ascii="Times New Roman" w:hAnsi="Times New Roman" w:cs="Times New Roman"/>
            <w:vertAlign w:val="superscript"/>
          </w:rPr>
          <w:t>,2</w:t>
        </w:r>
      </w:ins>
      <w:r w:rsidRPr="00C56A0B">
        <w:rPr>
          <w:rFonts w:ascii="Times New Roman" w:hAnsi="Times New Roman" w:cs="Times New Roman"/>
        </w:rPr>
        <w:t>,</w:t>
      </w:r>
      <m:oMath>
        <m:r>
          <m:rPr>
            <m:sty m:val="p"/>
          </m:rPr>
          <w:rPr>
            <w:rFonts w:ascii="Cambria Math" w:hAnsi="Cambria Math" w:cs="Times New Roman"/>
          </w:rPr>
          <m:t>‡</m:t>
        </m:r>
      </m:oMath>
      <w:r w:rsidRPr="00C56A0B">
        <w:rPr>
          <w:rFonts w:ascii="Times New Roman" w:hAnsi="Times New Roman" w:cs="Times New Roman"/>
        </w:rPr>
        <w:t xml:space="preserve"> , Dalton C. Leibold</w:t>
      </w:r>
      <w:r w:rsidRPr="00C56A0B">
        <w:rPr>
          <w:rFonts w:ascii="Times New Roman" w:hAnsi="Times New Roman" w:cs="Times New Roman"/>
          <w:vertAlign w:val="superscript"/>
        </w:rPr>
        <w:t>1</w:t>
      </w:r>
      <w:r w:rsidRPr="00C56A0B">
        <w:rPr>
          <w:rFonts w:ascii="Times New Roman" w:hAnsi="Times New Roman" w:cs="Times New Roman"/>
        </w:rPr>
        <w:t>, Ondi L. Crino</w:t>
      </w:r>
      <w:r w:rsidRPr="00C56A0B">
        <w:rPr>
          <w:rFonts w:ascii="Times New Roman" w:hAnsi="Times New Roman" w:cs="Times New Roman"/>
          <w:vertAlign w:val="superscript"/>
        </w:rPr>
        <w:t>1,2</w:t>
      </w:r>
      <w:r w:rsidRPr="00C56A0B">
        <w:rPr>
          <w:rFonts w:ascii="Times New Roman" w:hAnsi="Times New Roman" w:cs="Times New Roman"/>
        </w:rPr>
        <w:t>, Christopher R. Friesen</w:t>
      </w:r>
      <w:r w:rsidRPr="00C56A0B">
        <w:rPr>
          <w:rFonts w:ascii="Times New Roman" w:hAnsi="Times New Roman" w:cs="Times New Roman"/>
          <w:vertAlign w:val="superscript"/>
        </w:rPr>
        <w:t>3,4</w:t>
      </w:r>
      <w:r w:rsidRPr="00C56A0B">
        <w:rPr>
          <w:rFonts w:ascii="Times New Roman" w:hAnsi="Times New Roman" w:cs="Times New Roman"/>
        </w:rPr>
        <w:t>, Amelia Y. Peardon</w:t>
      </w:r>
      <w:r w:rsidRPr="00C56A0B">
        <w:rPr>
          <w:rFonts w:ascii="Times New Roman" w:hAnsi="Times New Roman" w:cs="Times New Roman"/>
          <w:vertAlign w:val="superscript"/>
        </w:rPr>
        <w:t>1</w:t>
      </w:r>
      <w:r w:rsidRPr="00C56A0B">
        <w:rPr>
          <w:rFonts w:ascii="Times New Roman" w:hAnsi="Times New Roman" w:cs="Times New Roman"/>
        </w:rPr>
        <w:t>, Daniel W.A. Noble</w:t>
      </w:r>
      <w:r w:rsidRPr="00C56A0B">
        <w:rPr>
          <w:rFonts w:ascii="Times New Roman" w:hAnsi="Times New Roman" w:cs="Times New Roman"/>
          <w:vertAlign w:val="superscript"/>
        </w:rPr>
        <w:t>1</w:t>
      </w:r>
    </w:p>
    <w:p w14:paraId="2C4C8039"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1</w:t>
      </w:r>
      <w:r w:rsidRPr="00C56A0B">
        <w:rPr>
          <w:rFonts w:ascii="Times New Roman" w:hAnsi="Times New Roman" w:cs="Times New Roman"/>
        </w:rPr>
        <w:t xml:space="preserve"> Division of Ecology and Evolution, Research School of Biology, The Australian National University, Canberra, ACT 2601, Australia</w:t>
      </w:r>
    </w:p>
    <w:p w14:paraId="2C4C803A"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2</w:t>
      </w:r>
      <w:r w:rsidRPr="00C56A0B">
        <w:rPr>
          <w:rFonts w:ascii="Times New Roman" w:hAnsi="Times New Roman" w:cs="Times New Roman"/>
        </w:rPr>
        <w:t xml:space="preserve"> College of Science and Engineering, Flinders University, Bedford Park, SA 5042, Australia</w:t>
      </w:r>
    </w:p>
    <w:p w14:paraId="2C4C803B"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3</w:t>
      </w:r>
      <w:r w:rsidRPr="00C56A0B">
        <w:rPr>
          <w:rFonts w:ascii="Times New Roman" w:hAnsi="Times New Roman" w:cs="Times New Roman"/>
        </w:rPr>
        <w:t xml:space="preserve"> University of Wollongong, Wollongong, NSW 2500, Australia</w:t>
      </w:r>
    </w:p>
    <w:p w14:paraId="2C4C803C"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4</w:t>
      </w:r>
      <w:r w:rsidRPr="00C56A0B">
        <w:rPr>
          <w:rFonts w:ascii="Times New Roman" w:hAnsi="Times New Roman" w:cs="Times New Roman"/>
        </w:rPr>
        <w:t xml:space="preserve"> Environmental Futures University of Wollongong, Wollongong, NSW, Australia</w:t>
      </w:r>
    </w:p>
    <w:p w14:paraId="2C4C803D" w14:textId="51005A2A" w:rsidR="004436F5" w:rsidRPr="00C56A0B" w:rsidRDefault="006C531E" w:rsidP="000A7B35">
      <w:pPr>
        <w:pStyle w:val="BodyText"/>
        <w:spacing w:line="480" w:lineRule="auto"/>
        <w:rPr>
          <w:rFonts w:ascii="Times New Roman" w:hAnsi="Times New Roman" w:cs="Times New Roman"/>
        </w:rPr>
      </w:pPr>
      <m:oMath>
        <m:r>
          <m:rPr>
            <m:sty m:val="p"/>
          </m:rPr>
          <w:rPr>
            <w:rFonts w:ascii="Cambria Math" w:hAnsi="Cambria Math" w:cs="Times New Roman"/>
          </w:rPr>
          <m:t>‡</m:t>
        </m:r>
      </m:oMath>
      <w:r w:rsidRPr="00C56A0B">
        <w:rPr>
          <w:rFonts w:ascii="Times New Roman" w:hAnsi="Times New Roman" w:cs="Times New Roman"/>
        </w:rPr>
        <w:t xml:space="preserve"> Corresponding author: </w:t>
      </w:r>
      <w:ins w:id="1" w:author="Pablo Recio Santiago" w:date="2025-10-07T17:29:00Z" w16du:dateUtc="2025-10-07T06:59:00Z">
        <w:r w:rsidR="00A87561">
          <w:rPr>
            <w:rFonts w:ascii="Times New Roman" w:hAnsi="Times New Roman" w:cs="Times New Roman"/>
          </w:rPr>
          <w:fldChar w:fldCharType="begin"/>
        </w:r>
        <w:r w:rsidR="00A87561">
          <w:rPr>
            <w:rFonts w:ascii="Times New Roman" w:hAnsi="Times New Roman" w:cs="Times New Roman"/>
          </w:rPr>
          <w:instrText>HYPERLINK "mailto:93.pablo.recio@gmail.com"</w:instrText>
        </w:r>
        <w:r w:rsidR="00A87561">
          <w:rPr>
            <w:rFonts w:ascii="Times New Roman" w:hAnsi="Times New Roman" w:cs="Times New Roman"/>
          </w:rPr>
          <w:fldChar w:fldCharType="separate"/>
        </w:r>
        <w:r w:rsidR="00A87561" w:rsidRPr="00911971">
          <w:rPr>
            <w:rStyle w:val="Hyperlink"/>
            <w:rFonts w:ascii="Times New Roman" w:hAnsi="Times New Roman" w:cs="Times New Roman"/>
          </w:rPr>
          <w:t>93.pablo.recio@gmail.com</w:t>
        </w:r>
        <w:r w:rsidR="00A87561">
          <w:rPr>
            <w:rFonts w:ascii="Times New Roman" w:hAnsi="Times New Roman" w:cs="Times New Roman"/>
          </w:rPr>
          <w:fldChar w:fldCharType="end"/>
        </w:r>
        <w:r w:rsidR="00A87561">
          <w:rPr>
            <w:rFonts w:ascii="Times New Roman" w:hAnsi="Times New Roman" w:cs="Times New Roman"/>
          </w:rPr>
          <w:t xml:space="preserve">; </w:t>
        </w:r>
      </w:ins>
      <w:r w:rsidRPr="00C56A0B">
        <w:rPr>
          <w:rFonts w:ascii="Times New Roman" w:hAnsi="Times New Roman" w:cs="Times New Roman"/>
        </w:rPr>
        <w:t>pablo.reciosantiago@anu.edu.au</w:t>
      </w:r>
    </w:p>
    <w:p w14:paraId="2C4C803E"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ORCID:</w:t>
      </w:r>
    </w:p>
    <w:p w14:paraId="2C4C803F"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Pablo Recio ORCID: 0000-0002-5890-0218</w:t>
      </w:r>
      <w:r w:rsidRPr="00C56A0B">
        <w:rPr>
          <w:rFonts w:ascii="Times New Roman" w:hAnsi="Times New Roman" w:cs="Times New Roman"/>
        </w:rPr>
        <w:br/>
        <w:t>Dalton C. Leibold ORCID: 0000-0001-9645-2033</w:t>
      </w:r>
      <w:r w:rsidRPr="00C56A0B">
        <w:rPr>
          <w:rFonts w:ascii="Times New Roman" w:hAnsi="Times New Roman" w:cs="Times New Roman"/>
        </w:rPr>
        <w:br/>
        <w:t>Ondi L. Crino ORCID: 0000-0001-5700-1387</w:t>
      </w:r>
      <w:r w:rsidRPr="00C56A0B">
        <w:rPr>
          <w:rFonts w:ascii="Times New Roman" w:hAnsi="Times New Roman" w:cs="Times New Roman"/>
        </w:rPr>
        <w:br/>
        <w:t>Christopher R. Friesen ORCID: 0000-0001-5338-7454</w:t>
      </w:r>
      <w:r w:rsidRPr="00C56A0B">
        <w:rPr>
          <w:rFonts w:ascii="Times New Roman" w:hAnsi="Times New Roman" w:cs="Times New Roman"/>
        </w:rPr>
        <w:br/>
        <w:t>Amelia Y. Peardon ORCID: 0009-0005-6227-8379</w:t>
      </w:r>
      <w:r w:rsidRPr="00C56A0B">
        <w:rPr>
          <w:rFonts w:ascii="Times New Roman" w:hAnsi="Times New Roman" w:cs="Times New Roman"/>
        </w:rPr>
        <w:br/>
        <w:t>Daniel W.A. Noble ORCID: 0000-0001-9460-8743</w:t>
      </w:r>
    </w:p>
    <w:p w14:paraId="2C4C8040" w14:textId="77777777" w:rsidR="004436F5" w:rsidRPr="00C56A0B" w:rsidRDefault="006C531E">
      <w:pPr>
        <w:rPr>
          <w:rFonts w:ascii="Times New Roman" w:hAnsi="Times New Roman" w:cs="Times New Roman"/>
        </w:rPr>
      </w:pPr>
      <w:r w:rsidRPr="00C56A0B">
        <w:rPr>
          <w:rFonts w:ascii="Times New Roman" w:hAnsi="Times New Roman" w:cs="Times New Roman"/>
        </w:rPr>
        <w:br w:type="page"/>
      </w:r>
    </w:p>
    <w:p w14:paraId="2C4C8041"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2" w:name="keywords"/>
      <w:r w:rsidRPr="000A7B35">
        <w:rPr>
          <w:rFonts w:ascii="Times New Roman" w:hAnsi="Times New Roman" w:cs="Times New Roman"/>
          <w:color w:val="000000" w:themeColor="text1"/>
          <w:sz w:val="24"/>
          <w:szCs w:val="24"/>
        </w:rPr>
        <w:lastRenderedPageBreak/>
        <w:t>Keywords</w:t>
      </w:r>
    </w:p>
    <w:p w14:paraId="2C4C8042" w14:textId="77777777" w:rsidR="004436F5" w:rsidRPr="000A7B35" w:rsidRDefault="006C531E"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Cognitive abilities, Corticosterone, Early life stress, Numerical discrimination, Reptiles, Temperature</w:t>
      </w:r>
    </w:p>
    <w:p w14:paraId="2C4C8043"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3" w:name="abstract"/>
      <w:bookmarkEnd w:id="2"/>
      <w:r w:rsidRPr="000A7B35">
        <w:rPr>
          <w:rFonts w:ascii="Times New Roman" w:hAnsi="Times New Roman" w:cs="Times New Roman"/>
          <w:color w:val="000000" w:themeColor="text1"/>
          <w:sz w:val="24"/>
          <w:szCs w:val="24"/>
        </w:rPr>
        <w:t>Abstract</w:t>
      </w:r>
    </w:p>
    <w:p w14:paraId="2C4C8044" w14:textId="287278CE" w:rsidR="004436F5" w:rsidRPr="000A7B35" w:rsidRDefault="006C531E"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 xml:space="preserve">Quantity discrimination affects a range of </w:t>
      </w:r>
      <w:proofErr w:type="spellStart"/>
      <w:r w:rsidRPr="000A7B35">
        <w:rPr>
          <w:rFonts w:ascii="Times New Roman" w:hAnsi="Times New Roman" w:cs="Times New Roman"/>
          <w:color w:val="000000" w:themeColor="text1"/>
        </w:rPr>
        <w:t>behaviours</w:t>
      </w:r>
      <w:proofErr w:type="spellEnd"/>
      <w:r w:rsidRPr="000A7B35">
        <w:rPr>
          <w:rFonts w:ascii="Times New Roman" w:hAnsi="Times New Roman" w:cs="Times New Roman"/>
          <w:color w:val="000000" w:themeColor="text1"/>
        </w:rPr>
        <w:t xml:space="preserve"> essential for fitness, including social interactions, navigation, and foraging</w:t>
      </w:r>
      <w:ins w:id="4" w:author="Pablo Recio Santiago" w:date="2025-09-10T16:48:00Z" w16du:dateUtc="2025-09-10T07:18:00Z">
        <w:r w:rsidR="000B560C" w:rsidRPr="000B560C">
          <w:t xml:space="preserve"> </w:t>
        </w:r>
        <w:r w:rsidR="000B560C" w:rsidRPr="000B560C">
          <w:rPr>
            <w:rFonts w:ascii="Times New Roman" w:hAnsi="Times New Roman" w:cs="Times New Roman"/>
            <w:color w:val="000000" w:themeColor="text1"/>
          </w:rPr>
          <w:t>and is widespread across animal taxa. However, in reptiles, evidence for this ability—particularly for small number contrasts—remains limited and mixed. Early-life conditions, such as hormonal exposure and temperature, can also shape brain development and cognitive performance, potentially affecting numerical abilities.</w:t>
        </w:r>
      </w:ins>
      <w:del w:id="5" w:author="Pablo Recio Santiago" w:date="2025-09-10T16:48:00Z" w16du:dateUtc="2025-09-10T07:18:00Z">
        <w:r w:rsidRPr="000A7B35" w:rsidDel="000B560C">
          <w:rPr>
            <w:rFonts w:ascii="Times New Roman" w:hAnsi="Times New Roman" w:cs="Times New Roman"/>
            <w:color w:val="000000" w:themeColor="text1"/>
          </w:rPr>
          <w:delText xml:space="preserve">. </w:delText>
        </w:r>
      </w:del>
      <w:ins w:id="6" w:author="Pablo Recio Santiago" w:date="2025-09-10T16:47:00Z" w16du:dateUtc="2025-09-10T07:17:00Z">
        <w:r w:rsidR="000B560C">
          <w:rPr>
            <w:rFonts w:ascii="Times New Roman" w:hAnsi="Times New Roman" w:cs="Times New Roman"/>
            <w:color w:val="000000" w:themeColor="text1"/>
          </w:rPr>
          <w:t xml:space="preserve"> </w:t>
        </w:r>
      </w:ins>
      <w:del w:id="7" w:author="Pablo Recio Santiago" w:date="2025-09-10T16:47:00Z" w16du:dateUtc="2025-09-10T07:17:00Z">
        <w:r w:rsidRPr="000A7B35" w:rsidDel="000B560C">
          <w:rPr>
            <w:rFonts w:ascii="Times New Roman" w:hAnsi="Times New Roman" w:cs="Times New Roman"/>
            <w:color w:val="000000" w:themeColor="text1"/>
          </w:rPr>
          <w:delText xml:space="preserve">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w:delText>
        </w:r>
      </w:del>
      <w:del w:id="8" w:author="Pablo Recio Santiago" w:date="2025-09-10T16:48:00Z" w16du:dateUtc="2025-09-10T07:18:00Z">
        <w:r w:rsidRPr="000A7B35" w:rsidDel="000B560C">
          <w:rPr>
            <w:rFonts w:ascii="Times New Roman" w:hAnsi="Times New Roman" w:cs="Times New Roman"/>
            <w:color w:val="000000" w:themeColor="text1"/>
          </w:rPr>
          <w:delText xml:space="preserve">Early life conditions can also influence brain development and cognition, potentially affecting quantity discrimination and decision-making. </w:delText>
        </w:r>
      </w:del>
      <w:r w:rsidRPr="000A7B35">
        <w:rPr>
          <w:rFonts w:ascii="Times New Roman" w:hAnsi="Times New Roman" w:cs="Times New Roman"/>
          <w:color w:val="000000" w:themeColor="text1"/>
        </w:rPr>
        <w:t>Here, we tested the ability of the common garden skink (</w:t>
      </w:r>
      <w:proofErr w:type="spellStart"/>
      <w:r w:rsidRPr="000A7B35">
        <w:rPr>
          <w:rFonts w:ascii="Times New Roman" w:hAnsi="Times New Roman" w:cs="Times New Roman"/>
          <w:i/>
          <w:iCs/>
          <w:color w:val="000000" w:themeColor="text1"/>
        </w:rPr>
        <w:t>Lampropholis</w:t>
      </w:r>
      <w:proofErr w:type="spellEnd"/>
      <w:r w:rsidRPr="000A7B35">
        <w:rPr>
          <w:rFonts w:ascii="Times New Roman" w:hAnsi="Times New Roman" w:cs="Times New Roman"/>
          <w:i/>
          <w:iCs/>
          <w:color w:val="000000" w:themeColor="text1"/>
        </w:rPr>
        <w:t xml:space="preserve"> </w:t>
      </w:r>
      <w:proofErr w:type="spellStart"/>
      <w:r w:rsidRPr="000A7B35">
        <w:rPr>
          <w:rFonts w:ascii="Times New Roman" w:hAnsi="Times New Roman" w:cs="Times New Roman"/>
          <w:i/>
          <w:iCs/>
          <w:color w:val="000000" w:themeColor="text1"/>
        </w:rPr>
        <w:t>guichenoti</w:t>
      </w:r>
      <w:proofErr w:type="spellEnd"/>
      <w:r w:rsidRPr="000A7B35">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0A7B35">
        <w:rPr>
          <w:rFonts w:ascii="Times New Roman" w:hAnsi="Times New Roman" w:cs="Times New Roman"/>
          <w:i/>
          <w:iCs/>
          <w:color w:val="000000" w:themeColor="text1"/>
        </w:rPr>
        <w:t xml:space="preserve">L. </w:t>
      </w:r>
      <w:proofErr w:type="spellStart"/>
      <w:r w:rsidRPr="000A7B35">
        <w:rPr>
          <w:rFonts w:ascii="Times New Roman" w:hAnsi="Times New Roman" w:cs="Times New Roman"/>
          <w:i/>
          <w:iCs/>
          <w:color w:val="000000" w:themeColor="text1"/>
        </w:rPr>
        <w:t>guichenoti</w:t>
      </w:r>
      <w:proofErr w:type="spellEnd"/>
      <w:r w:rsidRPr="000A7B35">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2C4C8047"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9" w:name="introduction"/>
      <w:bookmarkEnd w:id="3"/>
      <w:r w:rsidRPr="000A7B35">
        <w:rPr>
          <w:rFonts w:ascii="Times New Roman" w:hAnsi="Times New Roman" w:cs="Times New Roman"/>
          <w:color w:val="000000" w:themeColor="text1"/>
          <w:sz w:val="24"/>
          <w:szCs w:val="24"/>
        </w:rPr>
        <w:t>Introduction</w:t>
      </w:r>
    </w:p>
    <w:p w14:paraId="2C4C8048"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The ability to discriminate between quantities is a fundamental cognitive skill widely observed across the animal kingdom (</w:t>
      </w:r>
      <w:hyperlink w:anchor="ref-vonk2012bears">
        <w:r w:rsidR="004436F5" w:rsidRPr="000A7B35">
          <w:rPr>
            <w:rStyle w:val="Hyperlink"/>
            <w:rFonts w:ascii="Times New Roman" w:hAnsi="Times New Roman" w:cs="Times New Roman"/>
          </w:rPr>
          <w:t>Vonk and Beran 2012</w:t>
        </w:r>
      </w:hyperlink>
      <w:r w:rsidRPr="000A7B35">
        <w:rPr>
          <w:rFonts w:ascii="Times New Roman" w:hAnsi="Times New Roman" w:cs="Times New Roman"/>
        </w:rPr>
        <w:t xml:space="preserv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beran2016capuchin">
        <w:r w:rsidR="004436F5" w:rsidRPr="000A7B35">
          <w:rPr>
            <w:rStyle w:val="Hyperlink"/>
            <w:rFonts w:ascii="Times New Roman" w:hAnsi="Times New Roman" w:cs="Times New Roman"/>
          </w:rPr>
          <w:t xml:space="preserve">Beran and Parrish </w:t>
        </w:r>
        <w:r w:rsidR="004436F5" w:rsidRPr="000A7B35">
          <w:rPr>
            <w:rStyle w:val="Hyperlink"/>
            <w:rFonts w:ascii="Times New Roman" w:hAnsi="Times New Roman" w:cs="Times New Roman"/>
          </w:rPr>
          <w:lastRenderedPageBreak/>
          <w:t>2016</w:t>
        </w:r>
      </w:hyperlink>
      <w:r w:rsidRPr="000A7B35">
        <w:rPr>
          <w:rFonts w:ascii="Times New Roman" w:hAnsi="Times New Roman" w:cs="Times New Roman"/>
        </w:rPr>
        <w:t xml:space="preserve">). Quantity discrimination can contribute to social decisions, mate selection, and foraging </w:t>
      </w:r>
      <w:proofErr w:type="spellStart"/>
      <w:r w:rsidRPr="000A7B35">
        <w:rPr>
          <w:rFonts w:ascii="Times New Roman" w:hAnsi="Times New Roman" w:cs="Times New Roman"/>
        </w:rPr>
        <w:t>behaviour</w:t>
      </w:r>
      <w:proofErr w:type="spellEnd"/>
      <w:r w:rsidRPr="000A7B35">
        <w:rPr>
          <w:rFonts w:ascii="Times New Roman" w:hAnsi="Times New Roman" w:cs="Times New Roman"/>
        </w:rPr>
        <w:t>, which can be adaptive in numerous ecological contexts (</w:t>
      </w:r>
      <w:proofErr w:type="spellStart"/>
      <w:r w:rsidR="004436F5">
        <w:fldChar w:fldCharType="begin"/>
      </w:r>
      <w:r w:rsidR="004436F5">
        <w:instrText>HYPERLINK \l "ref-lucon2017individual" \h</w:instrText>
      </w:r>
      <w:r w:rsidR="004436F5">
        <w:fldChar w:fldCharType="separate"/>
      </w:r>
      <w:r w:rsidR="004436F5" w:rsidRPr="000A7B35">
        <w:rPr>
          <w:rStyle w:val="Hyperlink"/>
          <w:rFonts w:ascii="Times New Roman" w:hAnsi="Times New Roman" w:cs="Times New Roman"/>
        </w:rPr>
        <w:t>Lucon-Xiccato</w:t>
      </w:r>
      <w:proofErr w:type="spellEnd"/>
      <w:r w:rsidR="004436F5" w:rsidRPr="000A7B35">
        <w:rPr>
          <w:rStyle w:val="Hyperlink"/>
          <w:rFonts w:ascii="Times New Roman" w:hAnsi="Times New Roman" w:cs="Times New Roman"/>
        </w:rPr>
        <w:t xml:space="preserve"> and Dadda 2017</w:t>
      </w:r>
      <w:r w:rsidR="004436F5">
        <w:fldChar w:fldCharType="end"/>
      </w:r>
      <w:r w:rsidRPr="000A7B35">
        <w:rPr>
          <w:rFonts w:ascii="Times New Roman" w:hAnsi="Times New Roman" w:cs="Times New Roman"/>
        </w:rPr>
        <w:t xml:space="preserve">; </w:t>
      </w:r>
      <w:hyperlink w:anchor="ref-nieder2018evolution">
        <w:r w:rsidR="004436F5" w:rsidRPr="000A7B35">
          <w:rPr>
            <w:rStyle w:val="Hyperlink"/>
            <w:rFonts w:ascii="Times New Roman" w:hAnsi="Times New Roman" w:cs="Times New Roman"/>
          </w:rPr>
          <w:t>Nieder 2018</w:t>
        </w:r>
      </w:hyperlink>
      <w:r w:rsidRPr="000A7B35">
        <w:rPr>
          <w:rFonts w:ascii="Times New Roman" w:hAnsi="Times New Roman" w:cs="Times New Roman"/>
        </w:rPr>
        <w:t>). For instance, female lions (</w:t>
      </w:r>
      <w:r w:rsidRPr="000A7B35">
        <w:rPr>
          <w:rFonts w:ascii="Times New Roman" w:hAnsi="Times New Roman" w:cs="Times New Roman"/>
          <w:i/>
          <w:iCs/>
        </w:rPr>
        <w:t xml:space="preserve">Panthera </w:t>
      </w:r>
      <w:proofErr w:type="spellStart"/>
      <w:r w:rsidRPr="000A7B35">
        <w:rPr>
          <w:rFonts w:ascii="Times New Roman" w:hAnsi="Times New Roman" w:cs="Times New Roman"/>
          <w:i/>
          <w:iCs/>
        </w:rPr>
        <w:t>leo</w:t>
      </w:r>
      <w:proofErr w:type="spellEnd"/>
      <w:r w:rsidRPr="000A7B35">
        <w:rPr>
          <w:rFonts w:ascii="Times New Roman" w:hAnsi="Times New Roman" w:cs="Times New Roman"/>
        </w:rPr>
        <w:t>) use numerical information to assess the risk of confronting rival groups (</w:t>
      </w:r>
      <w:hyperlink w:anchor="ref-mccomb1994roaring">
        <w:r w:rsidR="004436F5" w:rsidRPr="000A7B35">
          <w:rPr>
            <w:rStyle w:val="Hyperlink"/>
            <w:rFonts w:ascii="Times New Roman" w:hAnsi="Times New Roman" w:cs="Times New Roman"/>
          </w:rPr>
          <w:t>McComb et al. 1994</w:t>
        </w:r>
      </w:hyperlink>
      <w:r w:rsidRPr="000A7B35">
        <w:rPr>
          <w:rFonts w:ascii="Times New Roman" w:hAnsi="Times New Roman" w:cs="Times New Roman"/>
        </w:rPr>
        <w:t>), male adult mealworms (</w:t>
      </w:r>
      <w:r w:rsidRPr="000A7B35">
        <w:rPr>
          <w:rFonts w:ascii="Times New Roman" w:hAnsi="Times New Roman" w:cs="Times New Roman"/>
          <w:i/>
          <w:iCs/>
        </w:rPr>
        <w:t xml:space="preserve">Tenebrio </w:t>
      </w:r>
      <w:proofErr w:type="spellStart"/>
      <w:r w:rsidRPr="000A7B35">
        <w:rPr>
          <w:rFonts w:ascii="Times New Roman" w:hAnsi="Times New Roman" w:cs="Times New Roman"/>
          <w:i/>
          <w:iCs/>
        </w:rPr>
        <w:t>molitor</w:t>
      </w:r>
      <w:proofErr w:type="spellEnd"/>
      <w:r w:rsidRPr="000A7B35">
        <w:rPr>
          <w:rFonts w:ascii="Times New Roman" w:hAnsi="Times New Roman" w:cs="Times New Roman"/>
        </w:rPr>
        <w:t>) select sites with scents of more females (</w:t>
      </w:r>
      <w:hyperlink w:anchor="ref-carazo2009quantity">
        <w:r w:rsidR="004436F5" w:rsidRPr="000A7B35">
          <w:rPr>
            <w:rStyle w:val="Hyperlink"/>
            <w:rFonts w:ascii="Times New Roman" w:hAnsi="Times New Roman" w:cs="Times New Roman"/>
          </w:rPr>
          <w:t>Carazo et al. 2009</w:t>
        </w:r>
      </w:hyperlink>
      <w:r w:rsidRPr="000A7B35">
        <w:rPr>
          <w:rFonts w:ascii="Times New Roman" w:hAnsi="Times New Roman" w:cs="Times New Roman"/>
        </w:rPr>
        <w:t>), and red-backed salamanders (</w:t>
      </w:r>
      <w:r w:rsidRPr="000A7B35">
        <w:rPr>
          <w:rFonts w:ascii="Times New Roman" w:hAnsi="Times New Roman" w:cs="Times New Roman"/>
          <w:i/>
          <w:iCs/>
        </w:rPr>
        <w:t>Plethodon cinereus</w:t>
      </w:r>
      <w:r w:rsidRPr="000A7B35">
        <w:rPr>
          <w:rFonts w:ascii="Times New Roman" w:hAnsi="Times New Roman" w:cs="Times New Roman"/>
        </w:rPr>
        <w:t>) prefer tubes containing larger numbers of prey (</w:t>
      </w:r>
      <w:hyperlink w:anchor="ref-uller2003salamanders">
        <w:r w:rsidR="004436F5" w:rsidRPr="000A7B35">
          <w:rPr>
            <w:rStyle w:val="Hyperlink"/>
            <w:rFonts w:ascii="Times New Roman" w:hAnsi="Times New Roman" w:cs="Times New Roman"/>
          </w:rPr>
          <w:t>Uller et al. 2003</w:t>
        </w:r>
      </w:hyperlink>
      <w:r w:rsidRPr="000A7B35">
        <w:rPr>
          <w:rFonts w:ascii="Times New Roman" w:hAnsi="Times New Roman" w:cs="Times New Roman"/>
        </w:rPr>
        <w:t>). Given the adaptive advantages of quantity discrimination, research has focused extensively on exploring the ability of different species to differentiate between quantities.</w:t>
      </w:r>
    </w:p>
    <w:p w14:paraId="2C4C8049" w14:textId="39975A5C"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w:t>
      </w:r>
      <w:ins w:id="10" w:author="Pablo Recio Santiago" w:date="2025-09-09T19:41:00Z" w16du:dateUtc="2025-09-09T10:11:00Z">
        <w:r w:rsidR="001B6963">
          <w:rPr>
            <w:rFonts w:ascii="Times New Roman" w:hAnsi="Times New Roman" w:cs="Times New Roman"/>
          </w:rPr>
          <w:t xml:space="preserve">e.g. in </w:t>
        </w:r>
      </w:ins>
      <w:r w:rsidRPr="000A7B35">
        <w:rPr>
          <w:rFonts w:ascii="Times New Roman" w:hAnsi="Times New Roman" w:cs="Times New Roman"/>
        </w:rPr>
        <w:t>number, size, volume</w:t>
      </w:r>
      <w:del w:id="11" w:author="Pablo Recio Santiago" w:date="2025-09-09T19:41:00Z" w16du:dateUtc="2025-09-09T10:11:00Z">
        <w:r w:rsidRPr="000A7B35" w:rsidDel="001B6963">
          <w:rPr>
            <w:rFonts w:ascii="Times New Roman" w:hAnsi="Times New Roman" w:cs="Times New Roman"/>
          </w:rPr>
          <w:delText>, etc</w:delText>
        </w:r>
      </w:del>
      <w:r w:rsidRPr="000A7B35">
        <w:rPr>
          <w:rFonts w:ascii="Times New Roman" w:hAnsi="Times New Roman" w:cs="Times New Roman"/>
        </w:rPr>
        <w:t>)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w:t>
      </w:r>
      <w:hyperlink w:anchor="ref-cox2016quantity">
        <w:r w:rsidR="004436F5" w:rsidRPr="000A7B35">
          <w:rPr>
            <w:rStyle w:val="Hyperlink"/>
            <w:rFonts w:ascii="Times New Roman" w:hAnsi="Times New Roman" w:cs="Times New Roman"/>
          </w:rPr>
          <w:t>Cox and Montrose 2016</w:t>
        </w:r>
      </w:hyperlink>
      <w:r w:rsidRPr="000A7B35">
        <w:rPr>
          <w:rFonts w:ascii="Times New Roman" w:hAnsi="Times New Roman" w:cs="Times New Roman"/>
        </w:rPr>
        <w:t>). Experiments employing training procedures evaluate an animal’s ability to learn a numerical rule to receive a reward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w:t>
      </w:r>
      <w:hyperlink w:anchor="ref-miletto2018quantity">
        <w:proofErr w:type="spellStart"/>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2018</w:t>
        </w:r>
      </w:hyperlink>
      <w:r w:rsidRPr="000A7B35">
        <w:rPr>
          <w:rFonts w:ascii="Times New Roman" w:hAnsi="Times New Roman" w:cs="Times New Roman"/>
        </w:rPr>
        <w:t xml:space="preserve">). Both methods are believed to be complementary to each other and can provide different results even in the same species (see </w:t>
      </w:r>
      <w:hyperlink w:anchor="ref-miletto2017quantitative">
        <w:proofErr w:type="spellStart"/>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2017</w:t>
        </w:r>
      </w:hyperlink>
      <w:r w:rsidRPr="000A7B35">
        <w:rPr>
          <w:rFonts w:ascii="Times New Roman" w:hAnsi="Times New Roman" w:cs="Times New Roman"/>
        </w:rPr>
        <w:t xml:space="preserve">, </w:t>
      </w:r>
      <w:hyperlink w:anchor="ref-miletto2018quantity">
        <w:r w:rsidR="004436F5" w:rsidRPr="000A7B35">
          <w:rPr>
            <w:rStyle w:val="Hyperlink"/>
            <w:rFonts w:ascii="Times New Roman" w:hAnsi="Times New Roman" w:cs="Times New Roman"/>
          </w:rPr>
          <w:t>2018</w:t>
        </w:r>
      </w:hyperlink>
      <w:r w:rsidRPr="000A7B35">
        <w:rPr>
          <w:rFonts w:ascii="Times New Roman" w:hAnsi="Times New Roman" w:cs="Times New Roman"/>
        </w:rPr>
        <w:t>).</w:t>
      </w:r>
    </w:p>
    <w:p w14:paraId="2C4C804A" w14:textId="7CEC2B56"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food is scarce but disadvantageous when predators are abundant (</w:t>
      </w:r>
      <w:hyperlink w:anchor="ref-yee2013costs">
        <w:r w:rsidR="004436F5" w:rsidRPr="000A7B35">
          <w:rPr>
            <w:rStyle w:val="Hyperlink"/>
            <w:rFonts w:ascii="Times New Roman" w:hAnsi="Times New Roman" w:cs="Times New Roman"/>
          </w:rPr>
          <w:t>Yee et al. 2013</w:t>
        </w:r>
      </w:hyperlink>
      <w:r w:rsidRPr="000A7B35">
        <w:rPr>
          <w:rFonts w:ascii="Times New Roman" w:hAnsi="Times New Roman" w:cs="Times New Roman"/>
        </w:rPr>
        <w:t>). As such, context and motivation can be essential drivers of decision-making that can change the way animals discriminate between quantities (</w:t>
      </w:r>
      <w:ins w:id="12" w:author="Pablo Recio Santiago" w:date="2025-09-10T21:57:00Z" w16du:dateUtc="2025-09-10T12:27:00Z">
        <w:r w:rsidR="005A0E03">
          <w:rPr>
            <w:rFonts w:ascii="Times New Roman" w:hAnsi="Times New Roman" w:cs="Times New Roman"/>
          </w:rPr>
          <w:t>Gazes et al. 2018</w:t>
        </w:r>
      </w:ins>
      <w:del w:id="13" w:author="Pablo Recio Santiago" w:date="2025-09-10T21:56:00Z" w16du:dateUtc="2025-09-10T12:26:00Z">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r w:rsidRPr="000A7B35">
        <w:rPr>
          <w:rFonts w:ascii="Times New Roman" w:hAnsi="Times New Roman" w:cs="Times New Roman"/>
        </w:rPr>
        <w:t xml:space="preserve">). Second, each method may engage </w:t>
      </w:r>
      <w:r w:rsidRPr="000A7B35">
        <w:rPr>
          <w:rFonts w:ascii="Times New Roman" w:hAnsi="Times New Roman" w:cs="Times New Roman"/>
        </w:rPr>
        <w:lastRenderedPageBreak/>
        <w:t>distinct cognitive mechanisms when processing numerical information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ins w:id="14" w:author="Pablo Recio Santiago" w:date="2025-09-10T21:58:00Z" w16du:dateUtc="2025-09-10T12:28:00Z">
        <w:r w:rsidR="005A0E03">
          <w:fldChar w:fldCharType="begin"/>
        </w:r>
        <w:r w:rsidR="005A0E03">
          <w:instrText>HYPERLINK \l "ref-soldati2017long" \h</w:instrText>
        </w:r>
        <w:r w:rsidR="005A0E03">
          <w:fldChar w:fldCharType="separate"/>
        </w:r>
        <w:r w:rsidR="005A0E03" w:rsidRPr="000A7B35">
          <w:rPr>
            <w:rStyle w:val="Hyperlink"/>
            <w:rFonts w:ascii="Times New Roman" w:hAnsi="Times New Roman" w:cs="Times New Roman"/>
          </w:rPr>
          <w:t>Soldati et al. 2017</w:t>
        </w:r>
        <w:r w:rsidR="005A0E03">
          <w:fldChar w:fldCharType="end"/>
        </w:r>
      </w:ins>
      <w:del w:id="15" w:author="Pablo Recio Santiago" w:date="2025-09-10T21:58:00Z" w16du:dateUtc="2025-09-10T12:28:00Z">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r w:rsidRPr="000A7B35">
        <w:rPr>
          <w:rFonts w:ascii="Times New Roman" w:hAnsi="Times New Roman" w:cs="Times New Roman"/>
        </w:rPr>
        <w:t>).</w:t>
      </w:r>
    </w:p>
    <w:p w14:paraId="2C4C804B" w14:textId="2D210B3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xml:space="preserve">). </w:t>
      </w:r>
      <w:ins w:id="16" w:author="Pablo Recio Santiago" w:date="2025-09-09T19:52:00Z" w16du:dateUtc="2025-09-09T10:22:00Z">
        <w:r w:rsidR="008169DC" w:rsidRPr="008169DC">
          <w:rPr>
            <w:rFonts w:ascii="Times New Roman" w:hAnsi="Times New Roman" w:cs="Times New Roman"/>
          </w:rPr>
          <w:t xml:space="preserve">However, when discriminating between small quantities, the engagement of these systems also depends on contextual factors such as the availability of continuous variables (e.g., area, density, movement) and the nature of the task </w:t>
        </w:r>
      </w:ins>
      <w:del w:id="17" w:author="Pablo Recio Santiago" w:date="2025-09-09T19:52:00Z" w16du:dateUtc="2025-09-09T10:22:00Z">
        <w:r w:rsidRPr="000A7B35" w:rsidDel="008169DC">
          <w:rPr>
            <w:rFonts w:ascii="Times New Roman" w:hAnsi="Times New Roman" w:cs="Times New Roman"/>
          </w:rPr>
          <w:delText xml:space="preserve">The engagement of these systems depends not only on the numerical magnitude but also on contextual factors such as the availability of continuous variables (e.g., area, density, movement) and the nature of the task </w:delText>
        </w:r>
      </w:del>
      <w:r w:rsidRPr="000A7B35">
        <w:rPr>
          <w:rFonts w:ascii="Times New Roman" w:hAnsi="Times New Roman" w:cs="Times New Roman"/>
        </w:rPr>
        <w:t>(</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Such continuous cues typically favor ANS-based processing, while in their absence, the OFS is more likely to be employed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which often complicates the study of numerosity, as continuous traits must be carefully controlled to ensure the use of the OFS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In spontaneous choice tests, for instance, animals may rely on cumulative surface area </w:t>
      </w:r>
      <w:ins w:id="18" w:author="Pablo Recio Santiago" w:date="2025-09-09T19:55:00Z" w16du:dateUtc="2025-09-09T10:25:00Z">
        <w:r w:rsidR="008169DC" w:rsidRPr="008169DC">
          <w:rPr>
            <w:rFonts w:ascii="Times New Roman" w:hAnsi="Times New Roman" w:cs="Times New Roman"/>
          </w:rPr>
          <w:t>(ANS</w:t>
        </w:r>
        <w:r w:rsidR="008169DC">
          <w:rPr>
            <w:rFonts w:ascii="Times New Roman" w:hAnsi="Times New Roman" w:cs="Times New Roman"/>
          </w:rPr>
          <w:t>-related</w:t>
        </w:r>
        <w:r w:rsidR="008169DC" w:rsidRPr="008169DC">
          <w:rPr>
            <w:rFonts w:ascii="Times New Roman" w:hAnsi="Times New Roman" w:cs="Times New Roman"/>
          </w:rPr>
          <w:t>)</w:t>
        </w:r>
        <w:r w:rsidR="008169DC">
          <w:rPr>
            <w:rFonts w:ascii="Times New Roman" w:hAnsi="Times New Roman" w:cs="Times New Roman"/>
          </w:rPr>
          <w:t xml:space="preserve"> </w:t>
        </w:r>
      </w:ins>
      <w:r w:rsidRPr="000A7B35">
        <w:rPr>
          <w:rFonts w:ascii="Times New Roman" w:hAnsi="Times New Roman" w:cs="Times New Roman"/>
        </w:rPr>
        <w:t xml:space="preserve">rather than numerical </w:t>
      </w:r>
      <w:ins w:id="19" w:author="Pablo Recio Santiago" w:date="2025-09-09T19:55:00Z" w16du:dateUtc="2025-09-09T10:25:00Z">
        <w:r w:rsidR="008169DC">
          <w:rPr>
            <w:rFonts w:ascii="Times New Roman" w:hAnsi="Times New Roman" w:cs="Times New Roman"/>
          </w:rPr>
          <w:t xml:space="preserve">(OFS-associated) </w:t>
        </w:r>
      </w:ins>
      <w:r w:rsidRPr="000A7B35">
        <w:rPr>
          <w:rFonts w:ascii="Times New Roman" w:hAnsi="Times New Roman" w:cs="Times New Roman"/>
        </w:rPr>
        <w:t>differences when selecting between two sets of food items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To disentangle these cues, researchers often keep the total area of the sets constant while changing the number of items, forcing individuals to rely on numerical information alone </w:t>
      </w:r>
      <w:ins w:id="20" w:author="Pablo Recio Santiago" w:date="2025-09-10T21:50:00Z" w16du:dateUtc="2025-09-10T12:20:00Z">
        <w:r w:rsidR="005A0E03" w:rsidRPr="000A7B35">
          <w:rPr>
            <w:rFonts w:ascii="Times New Roman" w:hAnsi="Times New Roman" w:cs="Times New Roman"/>
          </w:rPr>
          <w:t>(</w:t>
        </w:r>
        <w:r w:rsidR="005A0E03">
          <w:fldChar w:fldCharType="begin"/>
        </w:r>
        <w:r w:rsidR="005A0E03">
          <w:instrText>HYPERLINK \l "ref-vonk2012bears" \h</w:instrText>
        </w:r>
        <w:r w:rsidR="005A0E03">
          <w:fldChar w:fldCharType="separate"/>
        </w:r>
        <w:r w:rsidR="005A0E03" w:rsidRPr="000A7B35">
          <w:rPr>
            <w:rStyle w:val="Hyperlink"/>
            <w:rFonts w:ascii="Times New Roman" w:hAnsi="Times New Roman" w:cs="Times New Roman"/>
          </w:rPr>
          <w:t>Vonk and Beran 2012</w:t>
        </w:r>
        <w:r w:rsidR="005A0E03">
          <w:fldChar w:fldCharType="end"/>
        </w:r>
        <w:r w:rsidR="005A0E03" w:rsidRPr="000A7B35">
          <w:rPr>
            <w:rFonts w:ascii="Times New Roman" w:hAnsi="Times New Roman" w:cs="Times New Roman"/>
          </w:rPr>
          <w:t xml:space="preserve">; </w:t>
        </w:r>
        <w:r w:rsidR="005A0E03">
          <w:fldChar w:fldCharType="begin"/>
        </w:r>
        <w:r w:rsidR="005A0E03">
          <w:instrText>HYPERLINK \l "ref-stancher2015numerical" \h</w:instrText>
        </w:r>
        <w:r w:rsidR="005A0E03">
          <w:fldChar w:fldCharType="separate"/>
        </w:r>
        <w:r w:rsidR="005A0E03" w:rsidRPr="000A7B35">
          <w:rPr>
            <w:rStyle w:val="Hyperlink"/>
            <w:rFonts w:ascii="Times New Roman" w:hAnsi="Times New Roman" w:cs="Times New Roman"/>
          </w:rPr>
          <w:t>Stancher et al. 2015</w:t>
        </w:r>
        <w:r w:rsidR="005A0E03">
          <w:fldChar w:fldCharType="end"/>
        </w:r>
        <w:r w:rsidR="005A0E03" w:rsidRPr="000A7B35">
          <w:rPr>
            <w:rFonts w:ascii="Times New Roman" w:hAnsi="Times New Roman" w:cs="Times New Roman"/>
          </w:rPr>
          <w:t xml:space="preserve">; </w:t>
        </w:r>
        <w:r w:rsidR="005A0E03">
          <w:fldChar w:fldCharType="begin"/>
        </w:r>
        <w:r w:rsidR="005A0E03">
          <w:instrText>HYPERLINK \l "ref-beran2016capuchin" \h</w:instrText>
        </w:r>
        <w:r w:rsidR="005A0E03">
          <w:fldChar w:fldCharType="separate"/>
        </w:r>
        <w:r w:rsidR="005A0E03" w:rsidRPr="000A7B35">
          <w:rPr>
            <w:rStyle w:val="Hyperlink"/>
            <w:rFonts w:ascii="Times New Roman" w:hAnsi="Times New Roman" w:cs="Times New Roman"/>
          </w:rPr>
          <w:t>Beran and Parrish 2016</w:t>
        </w:r>
        <w:r w:rsidR="005A0E03">
          <w:fldChar w:fldCharType="end"/>
        </w:r>
        <w:r w:rsidR="005A0E03" w:rsidRPr="000A7B35">
          <w:rPr>
            <w:rFonts w:ascii="Times New Roman" w:hAnsi="Times New Roman" w:cs="Times New Roman"/>
          </w:rPr>
          <w:t>)</w:t>
        </w:r>
      </w:ins>
      <w:del w:id="21" w:author="Pablo Recio Santiago" w:date="2025-09-10T21:50:00Z" w16du:dateUtc="2025-09-10T12:20:00Z">
        <w:r w:rsidRPr="000A7B35" w:rsidDel="005A0E03">
          <w:rPr>
            <w:rFonts w:ascii="Times New Roman" w:hAnsi="Times New Roman" w:cs="Times New Roman"/>
          </w:rPr>
          <w:delText>(</w:delText>
        </w:r>
        <w:r w:rsidR="004436F5" w:rsidDel="005A0E03">
          <w:fldChar w:fldCharType="begin"/>
        </w:r>
        <w:r w:rsidR="004436F5" w:rsidDel="005A0E03">
          <w:delInstrText>HYPERLINK \l "ref-stancher2015numerical" \h</w:delInstrText>
        </w:r>
        <w:r w:rsidR="004436F5" w:rsidDel="005A0E03">
          <w:fldChar w:fldCharType="separate"/>
        </w:r>
        <w:r w:rsidR="004436F5" w:rsidRPr="000A7B35" w:rsidDel="005A0E03">
          <w:rPr>
            <w:rStyle w:val="Hyperlink"/>
            <w:rFonts w:ascii="Times New Roman" w:hAnsi="Times New Roman" w:cs="Times New Roman"/>
          </w:rPr>
          <w:delText>Stancher et al. 2015</w:delText>
        </w:r>
        <w:r w:rsidR="004436F5" w:rsidDel="005A0E03">
          <w:fldChar w:fldCharType="end"/>
        </w:r>
        <w:r w:rsidRPr="000A7B35" w:rsidDel="005A0E03">
          <w:rPr>
            <w:rFonts w:ascii="Times New Roman" w:hAnsi="Times New Roman" w:cs="Times New Roman"/>
          </w:rPr>
          <w:delText>)</w:delText>
        </w:r>
      </w:del>
      <w:r w:rsidRPr="000A7B35">
        <w:rPr>
          <w:rFonts w:ascii="Times New Roman" w:hAnsi="Times New Roman" w:cs="Times New Roman"/>
        </w:rPr>
        <w:t>.</w:t>
      </w:r>
    </w:p>
    <w:p w14:paraId="2C4C804C"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Quantity discrimination studies have been traditionally focused on mammals, birds, and fishes despite the influence of numerical cognition on fitness across taxa (</w:t>
      </w:r>
      <w:hyperlink w:anchor="ref-mehlis2015quantification">
        <w:r w:rsidR="004436F5" w:rsidRPr="000A7B35">
          <w:rPr>
            <w:rStyle w:val="Hyperlink"/>
            <w:rFonts w:ascii="Times New Roman" w:hAnsi="Times New Roman" w:cs="Times New Roman"/>
          </w:rPr>
          <w:t>Mehlis et al. 2015</w:t>
        </w:r>
      </w:hyperlink>
      <w:r w:rsidRPr="000A7B35">
        <w:rPr>
          <w:rFonts w:ascii="Times New Roman" w:hAnsi="Times New Roman" w:cs="Times New Roman"/>
        </w:rPr>
        <w:t xml:space="preserve">; </w:t>
      </w:r>
      <w:hyperlink w:anchor="ref-nieder2018evolution">
        <w:r w:rsidR="004436F5" w:rsidRPr="000A7B35">
          <w:rPr>
            <w:rStyle w:val="Hyperlink"/>
            <w:rFonts w:ascii="Times New Roman" w:hAnsi="Times New Roman" w:cs="Times New Roman"/>
          </w:rPr>
          <w:t>Nieder 2018</w:t>
        </w:r>
      </w:hyperlink>
      <w:r w:rsidRPr="000A7B35">
        <w:rPr>
          <w:rFonts w:ascii="Times New Roman" w:hAnsi="Times New Roman" w:cs="Times New Roman"/>
        </w:rPr>
        <w:t>). However, recent studies demonstrate that other vertebrates like amphibians or non-avian reptiles are also competent in discerning numbers (</w:t>
      </w:r>
      <w:hyperlink w:anchor="ref-uller2003salamanders">
        <w:r w:rsidR="004436F5" w:rsidRPr="000A7B35">
          <w:rPr>
            <w:rStyle w:val="Hyperlink"/>
            <w:rFonts w:ascii="Times New Roman" w:hAnsi="Times New Roman" w:cs="Times New Roman"/>
          </w:rPr>
          <w:t>Uller et al. 2003</w:t>
        </w:r>
      </w:hyperlink>
      <w:r w:rsidRPr="000A7B35">
        <w:rPr>
          <w:rFonts w:ascii="Times New Roman" w:hAnsi="Times New Roman" w:cs="Times New Roman"/>
        </w:rPr>
        <w:t xml:space="preserv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miletto2017quantitative">
        <w:proofErr w:type="spellStart"/>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2017</w:t>
        </w:r>
      </w:hyperlink>
      <w:r w:rsidRPr="000A7B35">
        <w:rPr>
          <w:rFonts w:ascii="Times New Roman" w:hAnsi="Times New Roman" w:cs="Times New Roman"/>
        </w:rPr>
        <w:t>). For example, freshwater turtles (</w:t>
      </w:r>
      <w:r w:rsidRPr="000A7B35">
        <w:rPr>
          <w:rFonts w:ascii="Times New Roman" w:hAnsi="Times New Roman" w:cs="Times New Roman"/>
          <w:i/>
          <w:iCs/>
        </w:rPr>
        <w:t>Trachemys scripta</w:t>
      </w:r>
      <w:r w:rsidRPr="000A7B35">
        <w:rPr>
          <w:rFonts w:ascii="Times New Roman" w:hAnsi="Times New Roman" w:cs="Times New Roman"/>
        </w:rPr>
        <w:t xml:space="preserve"> and </w:t>
      </w:r>
      <w:proofErr w:type="spellStart"/>
      <w:r w:rsidRPr="000A7B35">
        <w:rPr>
          <w:rFonts w:ascii="Times New Roman" w:hAnsi="Times New Roman" w:cs="Times New Roman"/>
          <w:i/>
          <w:iCs/>
        </w:rPr>
        <w:t>Mauremys</w:t>
      </w:r>
      <w:proofErr w:type="spellEnd"/>
      <w:r w:rsidRPr="000A7B35">
        <w:rPr>
          <w:rFonts w:ascii="Times New Roman" w:hAnsi="Times New Roman" w:cs="Times New Roman"/>
          <w:i/>
          <w:iCs/>
        </w:rPr>
        <w:t xml:space="preserve"> sinensis</w:t>
      </w:r>
      <w:r w:rsidRPr="000A7B35">
        <w:rPr>
          <w:rFonts w:ascii="Times New Roman" w:hAnsi="Times New Roman" w:cs="Times New Roman"/>
        </w:rPr>
        <w:t>) and red-footed tortoises (</w:t>
      </w:r>
      <w:proofErr w:type="spellStart"/>
      <w:r w:rsidRPr="000A7B35">
        <w:rPr>
          <w:rFonts w:ascii="Times New Roman" w:hAnsi="Times New Roman" w:cs="Times New Roman"/>
          <w:i/>
          <w:iCs/>
        </w:rPr>
        <w:t>Chelonoidis</w:t>
      </w:r>
      <w:proofErr w:type="spellEnd"/>
      <w:r w:rsidRPr="000A7B35">
        <w:rPr>
          <w:rFonts w:ascii="Times New Roman" w:hAnsi="Times New Roman" w:cs="Times New Roman"/>
          <w:i/>
          <w:iCs/>
        </w:rPr>
        <w:t xml:space="preserve"> </w:t>
      </w:r>
      <w:proofErr w:type="spellStart"/>
      <w:r w:rsidRPr="000A7B35">
        <w:rPr>
          <w:rFonts w:ascii="Times New Roman" w:hAnsi="Times New Roman" w:cs="Times New Roman"/>
          <w:i/>
          <w:iCs/>
        </w:rPr>
        <w:t>carbonaria</w:t>
      </w:r>
      <w:proofErr w:type="spellEnd"/>
      <w:r w:rsidRPr="000A7B35">
        <w:rPr>
          <w:rFonts w:ascii="Times New Roman" w:hAnsi="Times New Roman" w:cs="Times New Roman"/>
        </w:rPr>
        <w:t>) can rapidly learn a quantity discrimination task (</w:t>
      </w:r>
      <w:hyperlink w:anchor="ref-soldati2017long">
        <w:r w:rsidR="004436F5" w:rsidRPr="000A7B35">
          <w:rPr>
            <w:rStyle w:val="Hyperlink"/>
            <w:rFonts w:ascii="Times New Roman" w:hAnsi="Times New Roman" w:cs="Times New Roman"/>
          </w:rPr>
          <w:t>Soldati et al. 2017</w:t>
        </w:r>
      </w:hyperlink>
      <w:r w:rsidRPr="000A7B35">
        <w:rPr>
          <w:rFonts w:ascii="Times New Roman" w:hAnsi="Times New Roman" w:cs="Times New Roman"/>
        </w:rPr>
        <w:t xml:space="preserve">; </w:t>
      </w:r>
      <w:hyperlink w:anchor="ref-lin2021superior">
        <w:r w:rsidR="004436F5" w:rsidRPr="000A7B35">
          <w:rPr>
            <w:rStyle w:val="Hyperlink"/>
            <w:rFonts w:ascii="Times New Roman" w:hAnsi="Times New Roman" w:cs="Times New Roman"/>
          </w:rPr>
          <w:t>Lin et al. 2021</w:t>
        </w:r>
      </w:hyperlink>
      <w:r w:rsidRPr="000A7B35">
        <w:rPr>
          <w:rFonts w:ascii="Times New Roman" w:hAnsi="Times New Roman" w:cs="Times New Roman"/>
        </w:rPr>
        <w:t xml:space="preserve">, </w:t>
      </w:r>
      <w:hyperlink w:anchor="ref-lin2024trained">
        <w:r w:rsidR="004436F5" w:rsidRPr="000A7B35">
          <w:rPr>
            <w:rStyle w:val="Hyperlink"/>
            <w:rFonts w:ascii="Times New Roman" w:hAnsi="Times New Roman" w:cs="Times New Roman"/>
          </w:rPr>
          <w:t>2024</w:t>
        </w:r>
      </w:hyperlink>
      <w:r w:rsidRPr="000A7B35">
        <w:rPr>
          <w:rFonts w:ascii="Times New Roman" w:hAnsi="Times New Roman" w:cs="Times New Roman"/>
        </w:rPr>
        <w:t>), and Hermann’s tortoises (</w:t>
      </w:r>
      <w:r w:rsidRPr="000A7B35">
        <w:rPr>
          <w:rFonts w:ascii="Times New Roman" w:hAnsi="Times New Roman" w:cs="Times New Roman"/>
          <w:i/>
          <w:iCs/>
        </w:rPr>
        <w:t xml:space="preserve">Testudo </w:t>
      </w:r>
      <w:proofErr w:type="spellStart"/>
      <w:r w:rsidRPr="000A7B35">
        <w:rPr>
          <w:rFonts w:ascii="Times New Roman" w:hAnsi="Times New Roman" w:cs="Times New Roman"/>
          <w:i/>
          <w:iCs/>
        </w:rPr>
        <w:t>hermanni</w:t>
      </w:r>
      <w:proofErr w:type="spellEnd"/>
      <w:r w:rsidRPr="000A7B35">
        <w:rPr>
          <w:rFonts w:ascii="Times New Roman" w:hAnsi="Times New Roman" w:cs="Times New Roman"/>
        </w:rPr>
        <w:t>) can discriminate between large and small food quantities in a spontaneous choice test (</w:t>
      </w:r>
      <w:hyperlink w:anchor="ref-gazzola2018continuous">
        <w:r w:rsidR="004436F5" w:rsidRPr="000A7B35">
          <w:rPr>
            <w:rStyle w:val="Hyperlink"/>
            <w:rFonts w:ascii="Times New Roman" w:hAnsi="Times New Roman" w:cs="Times New Roman"/>
          </w:rPr>
          <w:t>Gazzola et al. 2018</w:t>
        </w:r>
      </w:hyperlink>
      <w:r w:rsidRPr="000A7B35">
        <w:rPr>
          <w:rFonts w:ascii="Times New Roman" w:hAnsi="Times New Roman" w:cs="Times New Roman"/>
        </w:rPr>
        <w:t>). In lizards, the Italian wall lizard (</w:t>
      </w:r>
      <w:r w:rsidRPr="000A7B35">
        <w:rPr>
          <w:rFonts w:ascii="Times New Roman" w:hAnsi="Times New Roman" w:cs="Times New Roman"/>
          <w:i/>
          <w:iCs/>
        </w:rPr>
        <w:t xml:space="preserve">Podarcis </w:t>
      </w:r>
      <w:proofErr w:type="spellStart"/>
      <w:r w:rsidRPr="000A7B35">
        <w:rPr>
          <w:rFonts w:ascii="Times New Roman" w:hAnsi="Times New Roman" w:cs="Times New Roman"/>
          <w:i/>
          <w:iCs/>
        </w:rPr>
        <w:t>siculus</w:t>
      </w:r>
      <w:proofErr w:type="spellEnd"/>
      <w:r w:rsidRPr="000A7B35">
        <w:rPr>
          <w:rFonts w:ascii="Times New Roman" w:hAnsi="Times New Roman" w:cs="Times New Roman"/>
        </w:rPr>
        <w:t>) failed to discriminate between different numbers of food items in a spontaneous choice test (</w:t>
      </w:r>
      <w:proofErr w:type="spellStart"/>
      <w:r w:rsidR="004436F5">
        <w:fldChar w:fldCharType="begin"/>
      </w:r>
      <w:r w:rsidR="004436F5">
        <w:instrText>HYPERLINK \l "ref-miletto2017quantitative" \h</w:instrText>
      </w:r>
      <w:r w:rsidR="004436F5">
        <w:fldChar w:fldCharType="separate"/>
      </w:r>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2017</w:t>
      </w:r>
      <w:r w:rsidR="004436F5">
        <w:fldChar w:fldCharType="end"/>
      </w:r>
      <w:r w:rsidRPr="000A7B35">
        <w:rPr>
          <w:rFonts w:ascii="Times New Roman" w:hAnsi="Times New Roman" w:cs="Times New Roman"/>
        </w:rPr>
        <w:t>), but succeeded in a trained quantity discrimination task (</w:t>
      </w:r>
      <w:proofErr w:type="spellStart"/>
      <w:r w:rsidR="004436F5">
        <w:fldChar w:fldCharType="begin"/>
      </w:r>
      <w:r w:rsidR="004436F5">
        <w:instrText>HYPERLINK \l "ref-miletto2018quantity" \h</w:instrText>
      </w:r>
      <w:r w:rsidR="004436F5">
        <w:fldChar w:fldCharType="separate"/>
      </w:r>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2018</w:t>
      </w:r>
      <w:r w:rsidR="004436F5">
        <w:fldChar w:fldCharType="end"/>
      </w:r>
      <w:r w:rsidRPr="000A7B35">
        <w:rPr>
          <w:rFonts w:ascii="Times New Roman" w:hAnsi="Times New Roman" w:cs="Times New Roman"/>
        </w:rPr>
        <w:t>). Shinglebacks (</w:t>
      </w:r>
      <w:proofErr w:type="spellStart"/>
      <w:r w:rsidRPr="000A7B35">
        <w:rPr>
          <w:rFonts w:ascii="Times New Roman" w:hAnsi="Times New Roman" w:cs="Times New Roman"/>
          <w:i/>
          <w:iCs/>
        </w:rPr>
        <w:t>Tiliqua</w:t>
      </w:r>
      <w:proofErr w:type="spellEnd"/>
      <w:r w:rsidRPr="000A7B35">
        <w:rPr>
          <w:rFonts w:ascii="Times New Roman" w:hAnsi="Times New Roman" w:cs="Times New Roman"/>
          <w:i/>
          <w:iCs/>
        </w:rPr>
        <w:t xml:space="preserve"> rugosa</w:t>
      </w:r>
      <w:r w:rsidRPr="000A7B35">
        <w:rPr>
          <w:rFonts w:ascii="Times New Roman" w:hAnsi="Times New Roman" w:cs="Times New Roman"/>
        </w:rPr>
        <w:t>) exhibited spontaneous quantity discrimination using both discrete and continuous cues (</w:t>
      </w:r>
      <w:hyperlink w:anchor="ref-szabo2024spontaneous">
        <w:r w:rsidR="004436F5" w:rsidRPr="000A7B35">
          <w:rPr>
            <w:rStyle w:val="Hyperlink"/>
            <w:rFonts w:ascii="Times New Roman" w:hAnsi="Times New Roman" w:cs="Times New Roman"/>
          </w:rPr>
          <w:t>Szabo et al. 2024</w:t>
        </w:r>
      </w:hyperlink>
      <w:r w:rsidRPr="000A7B35">
        <w:rPr>
          <w:rFonts w:ascii="Times New Roman" w:hAnsi="Times New Roman" w:cs="Times New Roman"/>
        </w:rPr>
        <w:t xml:space="preserve">), while </w:t>
      </w:r>
      <w:proofErr w:type="spellStart"/>
      <w:r w:rsidRPr="000A7B35">
        <w:rPr>
          <w:rFonts w:ascii="Times New Roman" w:hAnsi="Times New Roman" w:cs="Times New Roman"/>
        </w:rPr>
        <w:t>Gidgee</w:t>
      </w:r>
      <w:proofErr w:type="spellEnd"/>
      <w:r w:rsidRPr="000A7B35">
        <w:rPr>
          <w:rFonts w:ascii="Times New Roman" w:hAnsi="Times New Roman" w:cs="Times New Roman"/>
        </w:rPr>
        <w:t xml:space="preserve"> skinks (</w:t>
      </w:r>
      <w:proofErr w:type="spellStart"/>
      <w:r w:rsidRPr="000A7B35">
        <w:rPr>
          <w:rFonts w:ascii="Times New Roman" w:hAnsi="Times New Roman" w:cs="Times New Roman"/>
          <w:i/>
          <w:iCs/>
        </w:rPr>
        <w:t>Egernia</w:t>
      </w:r>
      <w:proofErr w:type="spellEnd"/>
      <w:r w:rsidRPr="000A7B35">
        <w:rPr>
          <w:rFonts w:ascii="Times New Roman" w:hAnsi="Times New Roman" w:cs="Times New Roman"/>
          <w:i/>
          <w:iCs/>
        </w:rPr>
        <w:t xml:space="preserve"> </w:t>
      </w:r>
      <w:proofErr w:type="spellStart"/>
      <w:r w:rsidRPr="000A7B35">
        <w:rPr>
          <w:rFonts w:ascii="Times New Roman" w:hAnsi="Times New Roman" w:cs="Times New Roman"/>
          <w:i/>
          <w:iCs/>
        </w:rPr>
        <w:t>stokesii</w:t>
      </w:r>
      <w:proofErr w:type="spellEnd"/>
      <w:r w:rsidRPr="000A7B35">
        <w:rPr>
          <w:rFonts w:ascii="Times New Roman" w:hAnsi="Times New Roman" w:cs="Times New Roman"/>
        </w:rPr>
        <w:t>) discriminated between items when they differed in number but not when size was the main quantitative cue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004436F5" w:rsidRPr="000A7B35">
          <w:rPr>
            <w:rStyle w:val="Hyperlink"/>
            <w:rFonts w:ascii="Times New Roman" w:hAnsi="Times New Roman" w:cs="Times New Roman"/>
          </w:rPr>
          <w:t xml:space="preserve">Vila </w:t>
        </w:r>
        <w:proofErr w:type="spellStart"/>
        <w:r w:rsidR="004436F5" w:rsidRPr="000A7B35">
          <w:rPr>
            <w:rStyle w:val="Hyperlink"/>
            <w:rFonts w:ascii="Times New Roman" w:hAnsi="Times New Roman" w:cs="Times New Roman"/>
          </w:rPr>
          <w:t>Pouca</w:t>
        </w:r>
        <w:proofErr w:type="spellEnd"/>
        <w:r w:rsidR="004436F5" w:rsidRPr="000A7B35">
          <w:rPr>
            <w:rStyle w:val="Hyperlink"/>
            <w:rFonts w:ascii="Times New Roman" w:hAnsi="Times New Roman" w:cs="Times New Roman"/>
          </w:rPr>
          <w:t xml:space="preserve"> et al. 2019</w:t>
        </w:r>
      </w:hyperlink>
      <w:r w:rsidRPr="000A7B35">
        <w:rPr>
          <w:rFonts w:ascii="Times New Roman" w:hAnsi="Times New Roman" w:cs="Times New Roman"/>
        </w:rPr>
        <w:t>).</w:t>
      </w:r>
    </w:p>
    <w:p w14:paraId="2C4C804D" w14:textId="05E6725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Developmental conditions can strongly influence cognition because the brain is particularly sensitive to environmental inputs in early life stages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xml:space="preserve">). </w:t>
      </w:r>
      <w:del w:id="22" w:author="Pablo Recio Santiago" w:date="2025-09-10T16:51:00Z" w16du:dateUtc="2025-09-10T07:21:00Z">
        <w:r w:rsidRPr="000A7B35" w:rsidDel="00765020">
          <w:rPr>
            <w:rFonts w:ascii="Times New Roman" w:hAnsi="Times New Roman" w:cs="Times New Roman"/>
          </w:rPr>
          <w:delText>For instance</w:delText>
        </w:r>
      </w:del>
      <w:ins w:id="23" w:author="Pablo Recio Santiago" w:date="2025-09-10T16:51:00Z" w16du:dateUtc="2025-09-10T07:21:00Z">
        <w:r w:rsidR="00765020">
          <w:rPr>
            <w:rFonts w:ascii="Times New Roman" w:hAnsi="Times New Roman" w:cs="Times New Roman"/>
          </w:rPr>
          <w:t>In ectotherms</w:t>
        </w:r>
      </w:ins>
      <w:r w:rsidRPr="000A7B35">
        <w:rPr>
          <w:rFonts w:ascii="Times New Roman" w:hAnsi="Times New Roman" w:cs="Times New Roman"/>
        </w:rPr>
        <w:t xml:space="preserve">, the temperature at which embryos develop </w:t>
      </w:r>
      <w:ins w:id="24" w:author="Pablo Recio Santiago" w:date="2025-09-10T16:52:00Z" w16du:dateUtc="2025-09-10T07:22:00Z">
        <w:r w:rsidR="00765020">
          <w:rPr>
            <w:rFonts w:ascii="Times New Roman" w:hAnsi="Times New Roman" w:cs="Times New Roman"/>
          </w:rPr>
          <w:t>have significant effects on several traits (Noble et al., 2018). For example, incubati</w:t>
        </w:r>
      </w:ins>
      <w:ins w:id="25" w:author="Pablo Recio Santiago" w:date="2025-09-10T16:53:00Z" w16du:dateUtc="2025-09-10T07:23:00Z">
        <w:r w:rsidR="00765020">
          <w:rPr>
            <w:rFonts w:ascii="Times New Roman" w:hAnsi="Times New Roman" w:cs="Times New Roman"/>
          </w:rPr>
          <w:t xml:space="preserve">on </w:t>
        </w:r>
      </w:ins>
      <w:ins w:id="26" w:author="Pablo Recio Santiago" w:date="2025-09-10T16:52:00Z" w16du:dateUtc="2025-09-10T07:22:00Z">
        <w:r w:rsidR="00765020">
          <w:rPr>
            <w:rFonts w:ascii="Times New Roman" w:hAnsi="Times New Roman" w:cs="Times New Roman"/>
          </w:rPr>
          <w:t xml:space="preserve">at warm temperatures </w:t>
        </w:r>
      </w:ins>
      <w:ins w:id="27" w:author="Pablo Recio Santiago" w:date="2025-09-10T18:37:00Z" w16du:dateUtc="2025-09-10T09:07:00Z">
        <w:r w:rsidR="00434886">
          <w:rPr>
            <w:rFonts w:ascii="Times New Roman" w:hAnsi="Times New Roman" w:cs="Times New Roman"/>
          </w:rPr>
          <w:t>influences</w:t>
        </w:r>
      </w:ins>
      <w:del w:id="28" w:author="Pablo Recio Santiago" w:date="2025-09-10T16:52:00Z" w16du:dateUtc="2025-09-10T07:22:00Z">
        <w:r w:rsidRPr="000A7B35" w:rsidDel="00765020">
          <w:rPr>
            <w:rFonts w:ascii="Times New Roman" w:hAnsi="Times New Roman" w:cs="Times New Roman"/>
          </w:rPr>
          <w:delText>can affect</w:delText>
        </w:r>
      </w:del>
      <w:r w:rsidRPr="000A7B35">
        <w:rPr>
          <w:rFonts w:ascii="Times New Roman" w:hAnsi="Times New Roman" w:cs="Times New Roman"/>
        </w:rPr>
        <w:t xml:space="preserve"> neuron density and learning </w:t>
      </w:r>
      <w:r w:rsidRPr="000A7B35">
        <w:rPr>
          <w:rFonts w:ascii="Times New Roman" w:hAnsi="Times New Roman" w:cs="Times New Roman"/>
        </w:rPr>
        <w:lastRenderedPageBreak/>
        <w:t>abilities in different species of reptiles (</w:t>
      </w:r>
      <w:hyperlink w:anchor="ref-amiel_hotter_2012">
        <w:r w:rsidR="004436F5"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004436F5"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004436F5"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004436F5"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dayananda_incubation_2017">
        <w:r w:rsidR="004436F5" w:rsidRPr="000A7B35">
          <w:rPr>
            <w:rStyle w:val="Hyperlink"/>
            <w:rFonts w:ascii="Times New Roman" w:hAnsi="Times New Roman" w:cs="Times New Roman"/>
          </w:rPr>
          <w:t>Dayananda and Webb 2017</w:t>
        </w:r>
      </w:hyperlink>
      <w:r w:rsidRPr="000A7B35">
        <w:rPr>
          <w:rFonts w:ascii="Times New Roman" w:hAnsi="Times New Roman" w:cs="Times New Roman"/>
        </w:rPr>
        <w:t xml:space="preserve">; </w:t>
      </w:r>
      <w:hyperlink w:anchor="ref-siviter_incubation_2017">
        <w:r w:rsidR="004436F5" w:rsidRPr="000A7B35">
          <w:rPr>
            <w:rStyle w:val="Hyperlink"/>
            <w:rFonts w:ascii="Times New Roman" w:hAnsi="Times New Roman" w:cs="Times New Roman"/>
          </w:rPr>
          <w:t>Siviter et al. 2017</w:t>
        </w:r>
      </w:hyperlink>
      <w:r w:rsidRPr="000A7B35">
        <w:rPr>
          <w:rFonts w:ascii="Times New Roman" w:hAnsi="Times New Roman" w:cs="Times New Roman"/>
        </w:rPr>
        <w:t xml:space="preserve">; </w:t>
      </w:r>
      <w:hyperlink w:anchor="ref-abayarathna_effects_2020">
        <w:proofErr w:type="spellStart"/>
        <w:r w:rsidR="004436F5" w:rsidRPr="000A7B35">
          <w:rPr>
            <w:rStyle w:val="Hyperlink"/>
            <w:rFonts w:ascii="Times New Roman" w:hAnsi="Times New Roman" w:cs="Times New Roman"/>
          </w:rPr>
          <w:t>Abayarathna</w:t>
        </w:r>
        <w:proofErr w:type="spellEnd"/>
        <w:r w:rsidR="004436F5" w:rsidRPr="000A7B35">
          <w:rPr>
            <w:rStyle w:val="Hyperlink"/>
            <w:rFonts w:ascii="Times New Roman" w:hAnsi="Times New Roman" w:cs="Times New Roman"/>
          </w:rPr>
          <w:t xml:space="preserve"> and Webb 2020</w:t>
        </w:r>
      </w:hyperlink>
      <w:r w:rsidRPr="000A7B35">
        <w:rPr>
          <w:rFonts w:ascii="Times New Roman" w:hAnsi="Times New Roman" w:cs="Times New Roman"/>
        </w:rPr>
        <w:t xml:space="preserve">). </w:t>
      </w:r>
      <w:ins w:id="29" w:author="Pablo Recio Santiago" w:date="2025-09-10T16:56:00Z" w16du:dateUtc="2025-09-10T07:26:00Z">
        <w:r w:rsidR="00765020" w:rsidRPr="00765020">
          <w:rPr>
            <w:rFonts w:ascii="Times New Roman" w:hAnsi="Times New Roman" w:cs="Times New Roman"/>
          </w:rPr>
          <w:t xml:space="preserve">Importantly, </w:t>
        </w:r>
      </w:ins>
      <w:ins w:id="30" w:author="Pablo Recio Santiago" w:date="2025-09-10T17:00:00Z" w16du:dateUtc="2025-09-10T07:30:00Z">
        <w:r w:rsidR="00B86073">
          <w:rPr>
            <w:rFonts w:ascii="Times New Roman" w:hAnsi="Times New Roman" w:cs="Times New Roman"/>
          </w:rPr>
          <w:t>t</w:t>
        </w:r>
      </w:ins>
      <w:del w:id="31" w:author="Pablo Recio Santiago" w:date="2025-09-10T17:00:00Z" w16du:dateUtc="2025-09-10T07:30:00Z">
        <w:r w:rsidRPr="000A7B35" w:rsidDel="00B86073">
          <w:rPr>
            <w:rFonts w:ascii="Times New Roman" w:hAnsi="Times New Roman" w:cs="Times New Roman"/>
          </w:rPr>
          <w:delText>T</w:delText>
        </w:r>
      </w:del>
      <w:r w:rsidRPr="000A7B35">
        <w:rPr>
          <w:rFonts w:ascii="Times New Roman" w:hAnsi="Times New Roman" w:cs="Times New Roman"/>
        </w:rPr>
        <w:t>hermal effects on cognition may arise directly o</w:t>
      </w:r>
      <w:ins w:id="32" w:author="Pablo Recio Santiago" w:date="2025-09-10T17:01:00Z" w16du:dateUtc="2025-09-10T07:31:00Z">
        <w:r w:rsidR="00B86073">
          <w:rPr>
            <w:rFonts w:ascii="Times New Roman" w:hAnsi="Times New Roman" w:cs="Times New Roman"/>
          </w:rPr>
          <w:t>r</w:t>
        </w:r>
      </w:ins>
      <w:del w:id="33" w:author="Pablo Recio Santiago" w:date="2025-09-10T17:01:00Z" w16du:dateUtc="2025-09-10T07:31:00Z">
        <w:r w:rsidRPr="000A7B35" w:rsidDel="00B86073">
          <w:rPr>
            <w:rFonts w:ascii="Times New Roman" w:hAnsi="Times New Roman" w:cs="Times New Roman"/>
          </w:rPr>
          <w:delText>r indirectly</w:delText>
        </w:r>
      </w:del>
      <w:r w:rsidRPr="000A7B35">
        <w:rPr>
          <w:rFonts w:ascii="Times New Roman" w:hAnsi="Times New Roman" w:cs="Times New Roman"/>
        </w:rPr>
        <w:t xml:space="preserve"> through parental effects (</w:t>
      </w:r>
      <w:hyperlink w:anchor="ref-Crino_2023">
        <w:r w:rsidR="004436F5" w:rsidRPr="000A7B35">
          <w:rPr>
            <w:rStyle w:val="Hyperlink"/>
            <w:rFonts w:ascii="Times New Roman" w:hAnsi="Times New Roman" w:cs="Times New Roman"/>
          </w:rPr>
          <w:t>Crino et al. 2023</w:t>
        </w:r>
      </w:hyperlink>
      <w:r w:rsidRPr="000A7B35">
        <w:rPr>
          <w:rFonts w:ascii="Times New Roman" w:hAnsi="Times New Roman" w:cs="Times New Roman"/>
        </w:rPr>
        <w:t xml:space="preserve">). </w:t>
      </w:r>
      <w:del w:id="34" w:author="Pablo Recio Santiago" w:date="2025-09-10T16:53:00Z" w16du:dateUtc="2025-09-10T07:23:00Z">
        <w:r w:rsidRPr="000A7B35" w:rsidDel="00765020">
          <w:rPr>
            <w:rFonts w:ascii="Times New Roman" w:hAnsi="Times New Roman" w:cs="Times New Roman"/>
          </w:rPr>
          <w:delText>For example,</w:delText>
        </w:r>
      </w:del>
      <w:ins w:id="35" w:author="Pablo Recio Santiago" w:date="2025-09-10T16:53:00Z" w16du:dateUtc="2025-09-10T07:23:00Z">
        <w:r w:rsidR="00765020">
          <w:rPr>
            <w:rFonts w:ascii="Times New Roman" w:hAnsi="Times New Roman" w:cs="Times New Roman"/>
          </w:rPr>
          <w:t xml:space="preserve">Thermal fluctuations, </w:t>
        </w:r>
      </w:ins>
      <w:ins w:id="36" w:author="Pablo Recio Santiago" w:date="2025-09-10T17:02:00Z" w16du:dateUtc="2025-09-10T07:32:00Z">
        <w:r w:rsidR="00B86073" w:rsidRPr="00B86073">
          <w:rPr>
            <w:rFonts w:ascii="Times New Roman" w:hAnsi="Times New Roman" w:cs="Times New Roman"/>
          </w:rPr>
          <w:t xml:space="preserve">particularly those approaching the edges of an organism's </w:t>
        </w:r>
      </w:ins>
      <w:del w:id="37" w:author="Pablo Recio Santiago" w:date="2025-09-10T16:53:00Z" w16du:dateUtc="2025-09-10T07:23:00Z">
        <w:r w:rsidRPr="000A7B35" w:rsidDel="00765020">
          <w:rPr>
            <w:rFonts w:ascii="Times New Roman" w:hAnsi="Times New Roman" w:cs="Times New Roman"/>
          </w:rPr>
          <w:delText xml:space="preserve"> temperatures</w:delText>
        </w:r>
      </w:del>
      <w:del w:id="38" w:author="Pablo Recio Santiago" w:date="2025-09-10T17:02:00Z" w16du:dateUtc="2025-09-10T07:32:00Z">
        <w:r w:rsidRPr="000A7B35" w:rsidDel="00B86073">
          <w:rPr>
            <w:rFonts w:ascii="Times New Roman" w:hAnsi="Times New Roman" w:cs="Times New Roman"/>
          </w:rPr>
          <w:delText xml:space="preserve"> </w:delText>
        </w:r>
      </w:del>
      <w:del w:id="39" w:author="Pablo Recio Santiago" w:date="2025-09-10T17:01:00Z" w16du:dateUtc="2025-09-10T07:31:00Z">
        <w:r w:rsidRPr="000A7B35" w:rsidDel="00B86073">
          <w:rPr>
            <w:rFonts w:ascii="Times New Roman" w:hAnsi="Times New Roman" w:cs="Times New Roman"/>
          </w:rPr>
          <w:delText xml:space="preserve">outside </w:delText>
        </w:r>
      </w:del>
      <w:del w:id="40" w:author="Pablo Recio Santiago" w:date="2025-09-10T17:02:00Z" w16du:dateUtc="2025-09-10T07:32:00Z">
        <w:r w:rsidRPr="000A7B35" w:rsidDel="00B86073">
          <w:rPr>
            <w:rFonts w:ascii="Times New Roman" w:hAnsi="Times New Roman" w:cs="Times New Roman"/>
          </w:rPr>
          <w:delText xml:space="preserve">the </w:delText>
        </w:r>
      </w:del>
      <w:r w:rsidRPr="000A7B35">
        <w:rPr>
          <w:rFonts w:ascii="Times New Roman" w:hAnsi="Times New Roman" w:cs="Times New Roman"/>
        </w:rPr>
        <w:t xml:space="preserve">optimal range can trigger </w:t>
      </w:r>
      <w:ins w:id="41" w:author="Pablo Recio Santiago" w:date="2025-09-10T17:02:00Z" w16du:dateUtc="2025-09-10T07:32:00Z">
        <w:r w:rsidR="00B86073">
          <w:rPr>
            <w:rFonts w:ascii="Times New Roman" w:hAnsi="Times New Roman" w:cs="Times New Roman"/>
          </w:rPr>
          <w:t xml:space="preserve">the </w:t>
        </w:r>
      </w:ins>
      <w:r w:rsidRPr="000A7B35">
        <w:rPr>
          <w:rFonts w:ascii="Times New Roman" w:hAnsi="Times New Roman" w:cs="Times New Roman"/>
        </w:rPr>
        <w:t>stress response</w:t>
      </w:r>
      <w:del w:id="42" w:author="Pablo Recio Santiago" w:date="2025-09-10T17:02:00Z" w16du:dateUtc="2025-09-10T07:32:00Z">
        <w:r w:rsidRPr="000A7B35" w:rsidDel="00B86073">
          <w:rPr>
            <w:rFonts w:ascii="Times New Roman" w:hAnsi="Times New Roman" w:cs="Times New Roman"/>
          </w:rPr>
          <w:delText>s</w:delText>
        </w:r>
      </w:del>
      <w:r w:rsidRPr="000A7B35">
        <w:rPr>
          <w:rFonts w:ascii="Times New Roman" w:hAnsi="Times New Roman" w:cs="Times New Roman"/>
        </w:rPr>
        <w:t>, leading to the release of glucocorticoids (GCs) (</w:t>
      </w:r>
      <w:hyperlink w:anchor="ref-sapolsky_how_2000">
        <w:r w:rsidR="004436F5" w:rsidRPr="000A7B35">
          <w:rPr>
            <w:rStyle w:val="Hyperlink"/>
            <w:rFonts w:ascii="Times New Roman" w:hAnsi="Times New Roman" w:cs="Times New Roman"/>
          </w:rPr>
          <w:t>Sapolsky et al. 2000</w:t>
        </w:r>
      </w:hyperlink>
      <w:r w:rsidRPr="000A7B35">
        <w:rPr>
          <w:rFonts w:ascii="Times New Roman" w:hAnsi="Times New Roman" w:cs="Times New Roman"/>
        </w:rPr>
        <w:t>), which may then be transmitted to offspring (</w:t>
      </w:r>
      <w:hyperlink w:anchor="ref-Crino_2023">
        <w:r w:rsidR="004436F5" w:rsidRPr="000A7B35">
          <w:rPr>
            <w:rStyle w:val="Hyperlink"/>
            <w:rFonts w:ascii="Times New Roman" w:hAnsi="Times New Roman" w:cs="Times New Roman"/>
          </w:rPr>
          <w:t>Crino et al. 2023</w:t>
        </w:r>
      </w:hyperlink>
      <w:r w:rsidRPr="000A7B35">
        <w:rPr>
          <w:rFonts w:ascii="Times New Roman" w:hAnsi="Times New Roman" w:cs="Times New Roman"/>
        </w:rPr>
        <w:t>). Elevated prenatal GCs can, in turn, influence cognition by altering brain function (</w:t>
      </w:r>
      <w:hyperlink w:anchor="ref-szuran_water_1994">
        <w:r w:rsidR="004436F5"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xml:space="preserve">; </w:t>
      </w:r>
      <w:hyperlink w:anchor="ref-crino_corticosterone_2014-learn">
        <w:r w:rsidR="004436F5" w:rsidRPr="000A7B35">
          <w:rPr>
            <w:rStyle w:val="Hyperlink"/>
            <w:rFonts w:ascii="Times New Roman" w:hAnsi="Times New Roman" w:cs="Times New Roman"/>
          </w:rPr>
          <w:t>Crino et al. 2014</w:t>
        </w:r>
      </w:hyperlink>
      <w:r w:rsidRPr="000A7B35">
        <w:rPr>
          <w:rFonts w:ascii="Times New Roman" w:hAnsi="Times New Roman" w:cs="Times New Roman"/>
        </w:rPr>
        <w:t xml:space="preserve">; </w:t>
      </w:r>
      <w:hyperlink w:anchor="ref-farrell_developmental_2015-learn">
        <w:r w:rsidR="004436F5" w:rsidRPr="000A7B35">
          <w:rPr>
            <w:rStyle w:val="Hyperlink"/>
            <w:rFonts w:ascii="Times New Roman" w:hAnsi="Times New Roman" w:cs="Times New Roman"/>
          </w:rPr>
          <w:t>Farrell et al. 2015</w:t>
        </w:r>
      </w:hyperlink>
      <w:r w:rsidRPr="000A7B35">
        <w:rPr>
          <w:rFonts w:ascii="Times New Roman" w:hAnsi="Times New Roman" w:cs="Times New Roman"/>
        </w:rPr>
        <w:t xml:space="preserve">; </w:t>
      </w:r>
      <w:hyperlink w:anchor="ref-bebus_associative_2016">
        <w:proofErr w:type="spellStart"/>
        <w:r w:rsidR="004436F5" w:rsidRPr="000A7B35">
          <w:rPr>
            <w:rStyle w:val="Hyperlink"/>
            <w:rFonts w:ascii="Times New Roman" w:hAnsi="Times New Roman" w:cs="Times New Roman"/>
          </w:rPr>
          <w:t>Bebus</w:t>
        </w:r>
        <w:proofErr w:type="spellEnd"/>
        <w:r w:rsidR="004436F5" w:rsidRPr="000A7B35">
          <w:rPr>
            <w:rStyle w:val="Hyperlink"/>
            <w:rFonts w:ascii="Times New Roman" w:hAnsi="Times New Roman" w:cs="Times New Roman"/>
          </w:rPr>
          <w:t xml:space="preserve"> et al. 2016</w:t>
        </w:r>
      </w:hyperlink>
      <w:r w:rsidRPr="000A7B35">
        <w:rPr>
          <w:rFonts w:ascii="Times New Roman" w:hAnsi="Times New Roman" w:cs="Times New Roman"/>
        </w:rPr>
        <w:t xml:space="preserve">; </w:t>
      </w:r>
      <w:hyperlink w:anchor="ref-lui2017chronic">
        <w:r w:rsidR="004436F5" w:rsidRPr="000A7B35">
          <w:rPr>
            <w:rStyle w:val="Hyperlink"/>
            <w:rFonts w:ascii="Times New Roman" w:hAnsi="Times New Roman" w:cs="Times New Roman"/>
          </w:rPr>
          <w:t>Lui et al. 2017</w:t>
        </w:r>
      </w:hyperlink>
      <w:r w:rsidRPr="000A7B35">
        <w:rPr>
          <w:rFonts w:ascii="Times New Roman" w:hAnsi="Times New Roman" w:cs="Times New Roman"/>
        </w:rPr>
        <w:t xml:space="preserve">). </w:t>
      </w:r>
      <w:ins w:id="43" w:author="Pablo Recio Santiago" w:date="2025-09-09T20:08:00Z" w16du:dateUtc="2025-09-09T10:38:00Z">
        <w:r w:rsidR="00B51C25">
          <w:rPr>
            <w:rFonts w:ascii="Times New Roman" w:hAnsi="Times New Roman" w:cs="Times New Roman"/>
          </w:rPr>
          <w:t>For instance</w:t>
        </w:r>
      </w:ins>
      <w:ins w:id="44" w:author="Pablo Recio Santiago" w:date="2025-09-09T20:09:00Z" w16du:dateUtc="2025-09-09T10:39:00Z">
        <w:r w:rsidR="00B51C25">
          <w:rPr>
            <w:rFonts w:ascii="Times New Roman" w:hAnsi="Times New Roman" w:cs="Times New Roman"/>
          </w:rPr>
          <w:t>,</w:t>
        </w:r>
      </w:ins>
      <w:ins w:id="45" w:author="Pablo Recio Santiago" w:date="2025-09-09T20:08:00Z" w16du:dateUtc="2025-09-09T10:38:00Z">
        <w:r w:rsidR="00B51C25">
          <w:rPr>
            <w:rFonts w:ascii="Times New Roman" w:hAnsi="Times New Roman" w:cs="Times New Roman"/>
          </w:rPr>
          <w:t xml:space="preserve"> </w:t>
        </w:r>
        <w:r w:rsidR="00B51C25" w:rsidRPr="00B51C25">
          <w:rPr>
            <w:rFonts w:ascii="Times New Roman" w:hAnsi="Times New Roman" w:cs="Times New Roman"/>
          </w:rPr>
          <w:t>stress</w:t>
        </w:r>
      </w:ins>
      <w:ins w:id="46" w:author="Pablo Recio Santiago" w:date="2025-09-09T20:09:00Z" w16du:dateUtc="2025-09-09T10:39:00Z">
        <w:r w:rsidR="00B51C25">
          <w:rPr>
            <w:rFonts w:ascii="Times New Roman" w:hAnsi="Times New Roman" w:cs="Times New Roman"/>
          </w:rPr>
          <w:t xml:space="preserve">ing pregnant </w:t>
        </w:r>
      </w:ins>
      <w:ins w:id="47" w:author="Pablo Recio Santiago" w:date="2025-09-09T20:08:00Z" w16du:dateUtc="2025-09-09T10:38:00Z">
        <w:r w:rsidR="00B51C25" w:rsidRPr="00B51C25">
          <w:rPr>
            <w:rFonts w:ascii="Times New Roman" w:hAnsi="Times New Roman" w:cs="Times New Roman"/>
          </w:rPr>
          <w:t>rats (</w:t>
        </w:r>
        <w:r w:rsidR="00B51C25" w:rsidRPr="00B51C25">
          <w:rPr>
            <w:rFonts w:ascii="Times New Roman" w:hAnsi="Times New Roman" w:cs="Times New Roman"/>
            <w:i/>
            <w:iCs/>
            <w:rPrChange w:id="48" w:author="Pablo Recio Santiago" w:date="2025-09-09T20:09:00Z" w16du:dateUtc="2025-09-09T10:39:00Z">
              <w:rPr>
                <w:rFonts w:ascii="Times New Roman" w:hAnsi="Times New Roman" w:cs="Times New Roman"/>
              </w:rPr>
            </w:rPrChange>
          </w:rPr>
          <w:t>Rattus norvegicus</w:t>
        </w:r>
        <w:r w:rsidR="00B51C25" w:rsidRPr="00B51C25">
          <w:rPr>
            <w:rFonts w:ascii="Times New Roman" w:hAnsi="Times New Roman" w:cs="Times New Roman"/>
          </w:rPr>
          <w:t>) suppresses neurogenesis in the dentate gyrus</w:t>
        </w:r>
      </w:ins>
      <w:ins w:id="49" w:author="Pablo Recio Santiago" w:date="2025-09-09T20:09:00Z" w16du:dateUtc="2025-09-09T10:39:00Z">
        <w:r w:rsidR="00B51C25">
          <w:rPr>
            <w:rFonts w:ascii="Times New Roman" w:hAnsi="Times New Roman" w:cs="Times New Roman"/>
          </w:rPr>
          <w:t xml:space="preserve"> of the offspring</w:t>
        </w:r>
      </w:ins>
      <w:ins w:id="50" w:author="Pablo Recio Santiago" w:date="2025-09-09T20:10:00Z" w16du:dateUtc="2025-09-09T10:40:00Z">
        <w:r w:rsidR="00B51C25">
          <w:rPr>
            <w:rFonts w:ascii="Times New Roman" w:hAnsi="Times New Roman" w:cs="Times New Roman"/>
          </w:rPr>
          <w:t>,</w:t>
        </w:r>
      </w:ins>
      <w:ins w:id="51" w:author="Pablo Recio Santiago" w:date="2025-09-09T20:08:00Z" w16du:dateUtc="2025-09-09T10:38:00Z">
        <w:r w:rsidR="00B51C25" w:rsidRPr="00B51C25">
          <w:rPr>
            <w:rFonts w:ascii="Times New Roman" w:hAnsi="Times New Roman" w:cs="Times New Roman"/>
          </w:rPr>
          <w:t xml:space="preserve"> associated with impairments in spatial </w:t>
        </w:r>
      </w:ins>
      <w:ins w:id="52" w:author="Pablo Recio Santiago" w:date="2025-09-09T20:10:00Z" w16du:dateUtc="2025-09-09T10:40:00Z">
        <w:r w:rsidR="00B51C25">
          <w:rPr>
            <w:rFonts w:ascii="Times New Roman" w:hAnsi="Times New Roman" w:cs="Times New Roman"/>
          </w:rPr>
          <w:t>learning</w:t>
        </w:r>
      </w:ins>
      <w:ins w:id="53" w:author="Pablo Recio Santiago" w:date="2025-09-09T20:08:00Z" w16du:dateUtc="2025-09-09T10:38:00Z">
        <w:r w:rsidR="00B51C25" w:rsidRPr="00B51C25">
          <w:rPr>
            <w:rFonts w:ascii="Times New Roman" w:hAnsi="Times New Roman" w:cs="Times New Roman"/>
          </w:rPr>
          <w:t xml:space="preserve"> (Lemaire et al. 2000).</w:t>
        </w:r>
      </w:ins>
      <w:ins w:id="54" w:author="Pablo Recio Santiago" w:date="2025-09-09T20:10:00Z" w16du:dateUtc="2025-09-09T10:40:00Z">
        <w:r w:rsidR="00B51C25">
          <w:rPr>
            <w:rFonts w:ascii="Times New Roman" w:hAnsi="Times New Roman" w:cs="Times New Roman"/>
          </w:rPr>
          <w:t xml:space="preserve"> </w:t>
        </w:r>
      </w:ins>
      <w:r w:rsidRPr="000A7B35">
        <w:rPr>
          <w:rFonts w:ascii="Times New Roman" w:hAnsi="Times New Roman" w:cs="Times New Roman"/>
        </w:rPr>
        <w:t>As such, the interaction between GCs and developmental temperature may be relevant in shaping reptile cognition</w:t>
      </w:r>
      <w:ins w:id="55" w:author="Pablo Recio Santiago" w:date="2025-09-10T17:02:00Z" w16du:dateUtc="2025-09-10T07:32:00Z">
        <w:r w:rsidR="00B86073">
          <w:rPr>
            <w:rFonts w:ascii="Times New Roman" w:hAnsi="Times New Roman" w:cs="Times New Roman"/>
          </w:rPr>
          <w:t>, especially under the context of climate change (Crino et al. 2023)</w:t>
        </w:r>
      </w:ins>
      <w:r w:rsidRPr="000A7B35">
        <w:rPr>
          <w:rFonts w:ascii="Times New Roman" w:hAnsi="Times New Roman" w:cs="Times New Roman"/>
        </w:rPr>
        <w:t xml:space="preserve">.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004436F5" w:rsidRPr="000A7B35">
          <w:rPr>
            <w:rStyle w:val="Hyperlink"/>
            <w:rFonts w:ascii="Times New Roman" w:hAnsi="Times New Roman" w:cs="Times New Roman"/>
          </w:rPr>
          <w:t xml:space="preserve">Vila </w:t>
        </w:r>
        <w:proofErr w:type="spellStart"/>
        <w:r w:rsidR="004436F5" w:rsidRPr="000A7B35">
          <w:rPr>
            <w:rStyle w:val="Hyperlink"/>
            <w:rFonts w:ascii="Times New Roman" w:hAnsi="Times New Roman" w:cs="Times New Roman"/>
          </w:rPr>
          <w:t>Pouca</w:t>
        </w:r>
        <w:proofErr w:type="spellEnd"/>
        <w:r w:rsidR="004436F5" w:rsidRPr="000A7B35">
          <w:rPr>
            <w:rStyle w:val="Hyperlink"/>
            <w:rFonts w:ascii="Times New Roman" w:hAnsi="Times New Roman" w:cs="Times New Roman"/>
          </w:rPr>
          <w:t xml:space="preserve"> et al. 2019</w:t>
        </w:r>
      </w:hyperlink>
      <w:r w:rsidRPr="000A7B35">
        <w:rPr>
          <w:rFonts w:ascii="Times New Roman" w:hAnsi="Times New Roman" w:cs="Times New Roman"/>
        </w:rPr>
        <w:t>). Furthermore, the interactive effects of prenatal GCs and temperature on cognitive abilities remain largely unexplored.</w:t>
      </w:r>
    </w:p>
    <w:p w14:paraId="2C4C804E" w14:textId="7310C33C"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Here, we investigated quantity discrimination in the common garden skink (</w:t>
      </w:r>
      <w:proofErr w:type="spellStart"/>
      <w:r w:rsidRPr="000A7B35">
        <w:rPr>
          <w:rFonts w:ascii="Times New Roman" w:hAnsi="Times New Roman" w:cs="Times New Roman"/>
          <w:i/>
          <w:iCs/>
        </w:rPr>
        <w:t>Lampropholis</w:t>
      </w:r>
      <w:proofErr w:type="spellEnd"/>
      <w:r w:rsidRPr="000A7B35">
        <w:rPr>
          <w:rFonts w:ascii="Times New Roman" w:hAnsi="Times New Roman" w:cs="Times New Roman"/>
          <w:i/>
          <w:iCs/>
        </w:rPr>
        <w:t xml:space="preserve">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using a spontaneous choice test where lizards were presented with different numbers of food items. </w:t>
      </w:r>
      <w:ins w:id="56" w:author="Pablo Recio Santiago" w:date="2025-09-10T20:19:00Z" w16du:dateUtc="2025-09-10T10:49:00Z">
        <w:r w:rsidR="006848D4">
          <w:rPr>
            <w:rFonts w:ascii="Times New Roman" w:hAnsi="Times New Roman" w:cs="Times New Roman"/>
          </w:rPr>
          <w:t xml:space="preserve">Our aim was to understand if this species could use the OFS to </w:t>
        </w:r>
      </w:ins>
      <w:ins w:id="57" w:author="Pablo Recio Santiago" w:date="2025-09-10T20:20:00Z" w16du:dateUtc="2025-09-10T10:50:00Z">
        <w:r w:rsidR="006848D4">
          <w:rPr>
            <w:rFonts w:ascii="Times New Roman" w:hAnsi="Times New Roman" w:cs="Times New Roman"/>
          </w:rPr>
          <w:t xml:space="preserve">discriminate between small quantities of prey in a spontaneous choice test. </w:t>
        </w:r>
      </w:ins>
      <w:r w:rsidRPr="000A7B35">
        <w:rPr>
          <w:rFonts w:ascii="Times New Roman" w:hAnsi="Times New Roman" w:cs="Times New Roman"/>
        </w:rPr>
        <w:t>In addition, we examined how prenatal corticosterone (CORT)</w:t>
      </w:r>
      <w:ins w:id="58" w:author="Pablo Recio Santiago" w:date="2025-09-09T20:16:00Z" w16du:dateUtc="2025-09-09T10:46:00Z">
        <w:r w:rsidR="00B57ECE">
          <w:t>—</w:t>
        </w:r>
      </w:ins>
      <w:del w:id="59" w:author="Pablo Recio Santiago" w:date="2025-09-09T20:16:00Z" w16du:dateUtc="2025-09-09T10:46:00Z">
        <w:r w:rsidRPr="000A7B35" w:rsidDel="00B57ECE">
          <w:rPr>
            <w:rFonts w:ascii="Times New Roman" w:hAnsi="Times New Roman" w:cs="Times New Roman"/>
          </w:rPr>
          <w:delText xml:space="preserve"> - </w:delText>
        </w:r>
      </w:del>
      <w:r w:rsidRPr="000A7B35">
        <w:rPr>
          <w:rFonts w:ascii="Times New Roman" w:hAnsi="Times New Roman" w:cs="Times New Roman"/>
        </w:rPr>
        <w:t>the main GC in reptiles</w:t>
      </w:r>
      <w:ins w:id="60" w:author="Pablo Recio Santiago" w:date="2025-09-09T20:17:00Z" w16du:dateUtc="2025-09-09T10:47:00Z">
        <w:r w:rsidR="00B57ECE">
          <w:t>—</w:t>
        </w:r>
      </w:ins>
      <w:del w:id="61" w:author="Pablo Recio Santiago" w:date="2025-09-09T20:16:00Z" w16du:dateUtc="2025-09-09T10:46:00Z">
        <w:r w:rsidRPr="000A7B35" w:rsidDel="00B57ECE">
          <w:rPr>
            <w:rFonts w:ascii="Times New Roman" w:hAnsi="Times New Roman" w:cs="Times New Roman"/>
          </w:rPr>
          <w:delText xml:space="preserve"> - </w:delText>
        </w:r>
      </w:del>
      <w:r w:rsidRPr="000A7B35">
        <w:rPr>
          <w:rFonts w:ascii="Times New Roman" w:hAnsi="Times New Roman" w:cs="Times New Roman"/>
        </w:rPr>
        <w:t xml:space="preserve">and incubation temperature can affect quantity discrimination and decision-making in foraging contexts. To do so, we </w:t>
      </w:r>
      <w:r w:rsidRPr="000A7B35">
        <w:rPr>
          <w:rFonts w:ascii="Times New Roman" w:hAnsi="Times New Roman" w:cs="Times New Roman"/>
        </w:rPr>
        <w:lastRenderedPageBreak/>
        <w:t xml:space="preserve">manipulated CORT concentration (CORT-treated or a sham control) in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xml:space="preserve">, </w:t>
      </w:r>
      <w:hyperlink w:anchor="ref-szabo2024spontaneous">
        <w:r w:rsidR="004436F5" w:rsidRPr="000A7B35">
          <w:rPr>
            <w:rStyle w:val="Hyperlink"/>
            <w:rFonts w:ascii="Times New Roman" w:hAnsi="Times New Roman" w:cs="Times New Roman"/>
          </w:rPr>
          <w:t>2024</w:t>
        </w:r>
      </w:hyperlink>
      <w:r w:rsidRPr="000A7B35">
        <w:rPr>
          <w:rFonts w:ascii="Times New Roman" w:hAnsi="Times New Roman" w:cs="Times New Roman"/>
        </w:rPr>
        <w:t xml:space="preserve">). We predicted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to be able to discriminate between different numbers of crickets even when controlling </w:t>
      </w:r>
      <w:ins w:id="62" w:author="Pablo Recio Santiago" w:date="2025-09-09T19:31:00Z" w16du:dateUtc="2025-09-09T10:01:00Z">
        <w:r w:rsidR="00A515E4">
          <w:rPr>
            <w:rFonts w:ascii="Times New Roman" w:hAnsi="Times New Roman" w:cs="Times New Roman"/>
          </w:rPr>
          <w:t>for</w:t>
        </w:r>
      </w:ins>
      <w:del w:id="63" w:author="Pablo Recio Santiago" w:date="2025-09-09T19:31:00Z" w16du:dateUtc="2025-09-09T10:01:00Z">
        <w:r w:rsidRPr="000A7B35" w:rsidDel="00A515E4">
          <w:rPr>
            <w:rFonts w:ascii="Times New Roman" w:hAnsi="Times New Roman" w:cs="Times New Roman"/>
          </w:rPr>
          <w:delText>by</w:delText>
        </w:r>
      </w:del>
      <w:r w:rsidRPr="000A7B35">
        <w:rPr>
          <w:rFonts w:ascii="Times New Roman" w:hAnsi="Times New Roman" w:cs="Times New Roman"/>
        </w:rPr>
        <w:t xml:space="preserve">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w:t>
      </w:r>
      <w:ins w:id="64" w:author="Pablo Recio Santiago" w:date="2025-09-09T20:21:00Z" w16du:dateUtc="2025-09-09T10:51:00Z">
        <w:r w:rsidR="007D4690" w:rsidRPr="007D4690">
          <w:rPr>
            <w:rFonts w:ascii="Times New Roman" w:hAnsi="Times New Roman" w:cs="Times New Roman"/>
          </w:rPr>
          <w:t xml:space="preserve">as previous studies have reported enhanced cognitive abilities </w:t>
        </w:r>
      </w:ins>
      <w:ins w:id="65" w:author="Pablo Recio Santiago" w:date="2025-09-10T18:37:00Z" w16du:dateUtc="2025-09-10T09:07:00Z">
        <w:r w:rsidR="00434886">
          <w:rPr>
            <w:rFonts w:ascii="Times New Roman" w:hAnsi="Times New Roman" w:cs="Times New Roman"/>
          </w:rPr>
          <w:t>ectotherms</w:t>
        </w:r>
      </w:ins>
      <w:ins w:id="66" w:author="Pablo Recio Santiago" w:date="2025-09-09T20:21:00Z" w16du:dateUtc="2025-09-09T10:51:00Z">
        <w:r w:rsidR="007D4690" w:rsidRPr="007D4690">
          <w:rPr>
            <w:rFonts w:ascii="Times New Roman" w:hAnsi="Times New Roman" w:cs="Times New Roman"/>
          </w:rPr>
          <w:t xml:space="preserve"> incubated under warmer conditions</w:t>
        </w:r>
      </w:ins>
      <w:ins w:id="67" w:author="Pablo Recio Santiago" w:date="2025-09-09T20:19:00Z" w16du:dateUtc="2025-09-09T10:49:00Z">
        <w:r w:rsidR="00B57ECE">
          <w:rPr>
            <w:rFonts w:ascii="Times New Roman" w:hAnsi="Times New Roman" w:cs="Times New Roman"/>
          </w:rPr>
          <w:t xml:space="preserve"> </w:t>
        </w:r>
      </w:ins>
      <w:r w:rsidRPr="000A7B35">
        <w:rPr>
          <w:rFonts w:ascii="Times New Roman" w:hAnsi="Times New Roman" w:cs="Times New Roman"/>
        </w:rPr>
        <w:t>(</w:t>
      </w:r>
      <w:hyperlink w:anchor="ref-amiel_hotter_2012">
        <w:r w:rsidR="004436F5"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004436F5"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004436F5"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004436F5"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vila_pouca_quantity_2019">
        <w:r w:rsidR="004436F5" w:rsidRPr="000A7B35">
          <w:rPr>
            <w:rStyle w:val="Hyperlink"/>
            <w:rFonts w:ascii="Times New Roman" w:hAnsi="Times New Roman" w:cs="Times New Roman"/>
          </w:rPr>
          <w:t xml:space="preserve">Vila </w:t>
        </w:r>
        <w:proofErr w:type="spellStart"/>
        <w:r w:rsidR="004436F5" w:rsidRPr="000A7B35">
          <w:rPr>
            <w:rStyle w:val="Hyperlink"/>
            <w:rFonts w:ascii="Times New Roman" w:hAnsi="Times New Roman" w:cs="Times New Roman"/>
          </w:rPr>
          <w:t>Pouca</w:t>
        </w:r>
        <w:proofErr w:type="spellEnd"/>
        <w:r w:rsidR="004436F5" w:rsidRPr="000A7B35">
          <w:rPr>
            <w:rStyle w:val="Hyperlink"/>
            <w:rFonts w:ascii="Times New Roman" w:hAnsi="Times New Roman" w:cs="Times New Roman"/>
          </w:rPr>
          <w:t xml:space="preserve"> et al. 2019</w:t>
        </w:r>
      </w:hyperlink>
      <w:r w:rsidRPr="000A7B35">
        <w:rPr>
          <w:rFonts w:ascii="Times New Roman" w:hAnsi="Times New Roman" w:cs="Times New Roman"/>
        </w:rPr>
        <w:t>). Furthermore, we predicted that increased CORT levels would impair numerical discrimination (</w:t>
      </w:r>
      <w:hyperlink w:anchor="ref-szuran_water_1994">
        <w:r w:rsidR="004436F5"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with more pronounced effects at lower temperatures.</w:t>
      </w:r>
    </w:p>
    <w:p w14:paraId="2C4C804F" w14:textId="77777777" w:rsidR="004436F5" w:rsidRPr="008C2CDD" w:rsidRDefault="006C531E" w:rsidP="000A7B35">
      <w:pPr>
        <w:pStyle w:val="Heading2"/>
        <w:spacing w:line="480" w:lineRule="auto"/>
        <w:rPr>
          <w:rFonts w:ascii="Times New Roman" w:hAnsi="Times New Roman" w:cs="Times New Roman"/>
          <w:color w:val="000000" w:themeColor="text1"/>
          <w:sz w:val="24"/>
          <w:szCs w:val="24"/>
        </w:rPr>
      </w:pPr>
      <w:bookmarkStart w:id="68" w:name="methods"/>
      <w:bookmarkEnd w:id="9"/>
      <w:r w:rsidRPr="008C2CDD">
        <w:rPr>
          <w:rFonts w:ascii="Times New Roman" w:hAnsi="Times New Roman" w:cs="Times New Roman"/>
          <w:color w:val="000000" w:themeColor="text1"/>
          <w:sz w:val="24"/>
          <w:szCs w:val="24"/>
        </w:rPr>
        <w:t>Methods</w:t>
      </w:r>
    </w:p>
    <w:p w14:paraId="2C4C8050"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69" w:name="animal-husbandry"/>
      <w:r w:rsidRPr="008C2CDD">
        <w:rPr>
          <w:rFonts w:ascii="Times New Roman" w:hAnsi="Times New Roman" w:cs="Times New Roman"/>
          <w:color w:val="000000" w:themeColor="text1"/>
        </w:rPr>
        <w:t>Animal husbandry</w:t>
      </w:r>
    </w:p>
    <w:p w14:paraId="2C4C8051"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i/>
          <w:iCs/>
        </w:rPr>
        <w:t>Breeding colony</w:t>
      </w:r>
      <w:r w:rsidRPr="000A7B35">
        <w:rPr>
          <w:rFonts w:ascii="Times New Roman" w:hAnsi="Times New Roman" w:cs="Times New Roman"/>
        </w:rPr>
        <w:t xml:space="preserve"> – The lizards tested in our experiment came from a breeding colony established in the lab in 2019. The colony consisted of approximately 180 adults of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0A7B35">
        <w:rPr>
          <w:rFonts w:ascii="Times New Roman" w:hAnsi="Times New Roman" w:cs="Times New Roman"/>
          <w:i/>
          <w:iCs/>
        </w:rPr>
        <w:t>Acheta domestica</w:t>
      </w:r>
      <w:r w:rsidRPr="000A7B35">
        <w:rPr>
          <w:rFonts w:ascii="Times New Roman" w:hAnsi="Times New Roman" w:cs="Times New Roman"/>
        </w:rPr>
        <w:t xml:space="preserve">) three days a week. </w:t>
      </w:r>
      <w:r w:rsidRPr="000A7B35">
        <w:rPr>
          <w:rFonts w:ascii="Times New Roman" w:hAnsi="Times New Roman" w:cs="Times New Roman"/>
        </w:rPr>
        <w:lastRenderedPageBreak/>
        <w:t>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C4C8052" w14:textId="667CF480"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Egg collection and incubation</w:t>
      </w:r>
      <w:r w:rsidRPr="000A7B35">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w:t>
      </w:r>
      <w:del w:id="70" w:author="Pablo Recio Santiago" w:date="2025-09-10T09:39:00Z" w16du:dateUtc="2025-09-10T00:09:00Z">
        <w:r w:rsidRPr="000A7B35" w:rsidDel="00657CEE">
          <w:rPr>
            <w:rFonts w:ascii="Times New Roman" w:hAnsi="Times New Roman" w:cs="Times New Roman"/>
          </w:rPr>
          <w:delText xml:space="preserve">Egg length and width were measured with digital calipers to the nearest mm (± 0.1 mm), while mass was recorded with a digital scale (OHAUS, Model spx123) to the nearest g (± 0.001 g). </w:delText>
        </w:r>
      </w:del>
      <w:r w:rsidRPr="000A7B35">
        <w:rPr>
          <w:rFonts w:ascii="Times New Roman" w:hAnsi="Times New Roman" w:cs="Times New Roman"/>
        </w:rPr>
        <w:t xml:space="preserve">Eggs were assigned a clutch number and an individual identity. Then, we treated eggs with CORT or a vehicle control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and placed </w:t>
      </w:r>
      <w:del w:id="71" w:author="Pablo Recio Santiago" w:date="2025-09-10T09:27:00Z" w16du:dateUtc="2025-09-09T23:57:00Z">
        <w:r w:rsidRPr="000A7B35" w:rsidDel="00657CEE">
          <w:rPr>
            <w:rFonts w:ascii="Times New Roman" w:hAnsi="Times New Roman" w:cs="Times New Roman"/>
          </w:rPr>
          <w:delText>them in individual</w:delText>
        </w:r>
      </w:del>
      <w:ins w:id="72" w:author="Pablo Recio Santiago" w:date="2025-09-10T09:27:00Z" w16du:dateUtc="2025-09-09T23:57:00Z">
        <w:r w:rsidR="00657CEE">
          <w:rPr>
            <w:rFonts w:ascii="Times New Roman" w:hAnsi="Times New Roman" w:cs="Times New Roman"/>
          </w:rPr>
          <w:t xml:space="preserve">each egg </w:t>
        </w:r>
      </w:ins>
      <w:ins w:id="73" w:author="Pablo Recio Santiago" w:date="2025-09-24T16:07:00Z" w16du:dateUtc="2025-09-24T06:37:00Z">
        <w:r w:rsidR="0091599F">
          <w:rPr>
            <w:rFonts w:ascii="Times New Roman" w:hAnsi="Times New Roman" w:cs="Times New Roman"/>
          </w:rPr>
          <w:t>i</w:t>
        </w:r>
      </w:ins>
      <w:ins w:id="74" w:author="Pablo Recio Santiago" w:date="2025-09-10T09:28:00Z" w16du:dateUtc="2025-09-09T23:58:00Z">
        <w:r w:rsidR="00657CEE">
          <w:rPr>
            <w:rFonts w:ascii="Times New Roman" w:hAnsi="Times New Roman" w:cs="Times New Roman"/>
          </w:rPr>
          <w:t>n individual</w:t>
        </w:r>
      </w:ins>
      <w:r w:rsidRPr="000A7B35">
        <w:rPr>
          <w:rFonts w:ascii="Times New Roman" w:hAnsi="Times New Roman" w:cs="Times New Roman"/>
        </w:rPr>
        <w:t xml:space="preserve"> cups (80 mL) with moist vermiculite (12 g water to 4 g vermiculite)</w:t>
      </w:r>
      <w:ins w:id="75" w:author="Pablo Recio Santiago" w:date="2025-09-10T09:28:00Z" w16du:dateUtc="2025-09-09T23:58:00Z">
        <w:r w:rsidR="00657CEE">
          <w:rPr>
            <w:rFonts w:ascii="Times New Roman" w:hAnsi="Times New Roman" w:cs="Times New Roman"/>
          </w:rPr>
          <w:t xml:space="preserve"> and</w:t>
        </w:r>
      </w:ins>
      <w:del w:id="76" w:author="Pablo Recio Santiago" w:date="2025-09-10T09:28:00Z" w16du:dateUtc="2025-09-09T23:58:00Z">
        <w:r w:rsidRPr="000A7B35" w:rsidDel="00657CEE">
          <w:rPr>
            <w:rFonts w:ascii="Times New Roman" w:hAnsi="Times New Roman" w:cs="Times New Roman"/>
          </w:rPr>
          <w:delText>. We</w:delText>
        </w:r>
      </w:del>
      <w:r w:rsidRPr="000A7B35">
        <w:rPr>
          <w:rFonts w:ascii="Times New Roman" w:hAnsi="Times New Roman" w:cs="Times New Roman"/>
        </w:rPr>
        <w:t xml:space="preserve"> covered the cups with plastic wrap to retain moisture</w:t>
      </w:r>
      <w:ins w:id="77" w:author="Pablo Recio Santiago" w:date="2025-09-10T09:28:00Z" w16du:dateUtc="2025-09-09T23:58:00Z">
        <w:r w:rsidR="00657CEE">
          <w:rPr>
            <w:rFonts w:ascii="Times New Roman" w:hAnsi="Times New Roman" w:cs="Times New Roman"/>
          </w:rPr>
          <w:t xml:space="preserve">. Each egg </w:t>
        </w:r>
      </w:ins>
      <w:ins w:id="78" w:author="Pablo Recio Santiago" w:date="2025-09-24T16:07:00Z" w16du:dateUtc="2025-09-24T06:37:00Z">
        <w:r w:rsidR="0091599F">
          <w:rPr>
            <w:rFonts w:ascii="Times New Roman" w:hAnsi="Times New Roman" w:cs="Times New Roman"/>
          </w:rPr>
          <w:t xml:space="preserve">was </w:t>
        </w:r>
      </w:ins>
      <w:ins w:id="79" w:author="Pablo Recio Santiago" w:date="2025-09-10T09:36:00Z" w16du:dateUtc="2025-09-10T00:06:00Z">
        <w:r w:rsidR="00657CEE">
          <w:rPr>
            <w:rFonts w:ascii="Times New Roman" w:hAnsi="Times New Roman" w:cs="Times New Roman"/>
          </w:rPr>
          <w:t>incubated individually</w:t>
        </w:r>
      </w:ins>
      <w:del w:id="80" w:author="Pablo Recio Santiago" w:date="2025-09-10T09:28:00Z" w16du:dateUtc="2025-09-09T23:58:00Z">
        <w:r w:rsidRPr="000A7B35" w:rsidDel="00657CEE">
          <w:rPr>
            <w:rFonts w:ascii="Times New Roman" w:hAnsi="Times New Roman" w:cs="Times New Roman"/>
          </w:rPr>
          <w:delText xml:space="preserve"> and left the eggs</w:delText>
        </w:r>
      </w:del>
      <w:r w:rsidRPr="000A7B35">
        <w:rPr>
          <w:rFonts w:ascii="Times New Roman" w:hAnsi="Times New Roman" w:cs="Times New Roman"/>
        </w:rPr>
        <w:t xml:space="preserve"> in incubators (LATWIT 2X5D-R1160) programmed to two different thermal regimes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until hatching. Incubators were checked for the presence of hatchlings three times a week.</w:t>
      </w:r>
      <w:ins w:id="81" w:author="Pablo Recio Santiago" w:date="2025-09-10T09:32:00Z" w16du:dateUtc="2025-09-10T00:02:00Z">
        <w:r w:rsidR="00657CEE">
          <w:rPr>
            <w:rFonts w:ascii="Times New Roman" w:hAnsi="Times New Roman" w:cs="Times New Roman"/>
          </w:rPr>
          <w:t xml:space="preserve"> </w:t>
        </w:r>
      </w:ins>
      <w:ins w:id="82" w:author="Pablo Recio Santiago" w:date="2025-09-10T09:33:00Z" w16du:dateUtc="2025-09-10T00:03:00Z">
        <w:r w:rsidR="00657CEE">
          <w:rPr>
            <w:rFonts w:ascii="Times New Roman" w:hAnsi="Times New Roman" w:cs="Times New Roman"/>
          </w:rPr>
          <w:t>Egg and hatchling mortality was not higher than 13% in any of the treatments (Leibold et al., In prep.).</w:t>
        </w:r>
      </w:ins>
    </w:p>
    <w:p w14:paraId="2C4C8053" w14:textId="4622BAA9"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Hatchlings</w:t>
      </w:r>
      <w:r w:rsidRPr="000A7B35">
        <w:rPr>
          <w:rFonts w:ascii="Times New Roman" w:hAnsi="Times New Roman" w:cs="Times New Roman"/>
        </w:rPr>
        <w:t xml:space="preserve"> –</w:t>
      </w:r>
      <w:del w:id="83" w:author="Pablo Recio Santiago" w:date="2025-09-10T09:39:00Z" w16du:dateUtc="2025-09-10T00:09:00Z">
        <w:r w:rsidRPr="000A7B35" w:rsidDel="00657CEE">
          <w:rPr>
            <w:rFonts w:ascii="Times New Roman" w:hAnsi="Times New Roman" w:cs="Times New Roman"/>
          </w:rPr>
          <w:delText xml:space="preserve"> </w:delText>
        </w:r>
      </w:del>
      <w:ins w:id="84" w:author="Pablo Recio Santiago" w:date="2025-09-10T09:40:00Z" w16du:dateUtc="2025-09-10T00:10:00Z">
        <w:r w:rsidR="00657CEE">
          <w:rPr>
            <w:rFonts w:ascii="Times New Roman" w:hAnsi="Times New Roman" w:cs="Times New Roman"/>
          </w:rPr>
          <w:t xml:space="preserve"> </w:t>
        </w:r>
      </w:ins>
      <w:del w:id="85" w:author="Pablo Recio Santiago" w:date="2025-09-10T09:39:00Z" w16du:dateUtc="2025-09-10T00:09:00Z">
        <w:r w:rsidRPr="000A7B35" w:rsidDel="00657CEE">
          <w:rPr>
            <w:rFonts w:ascii="Times New Roman" w:hAnsi="Times New Roman" w:cs="Times New Roman"/>
          </w:rPr>
          <w:delText xml:space="preserve">Immediately after hatching, we measured snout-vent length (SVL) and tail length (TL) with a ruler to the nearest mm (± 0.1 mm), and mass using a digital scale (OHAUS, Model spx123) to the nearest g (± 0.001 g). </w:delText>
        </w:r>
      </w:del>
      <w:r w:rsidRPr="000A7B35">
        <w:rPr>
          <w:rFonts w:ascii="Times New Roman" w:hAnsi="Times New Roman" w:cs="Times New Roman"/>
        </w:rPr>
        <w:t xml:space="preserve">Hatchlings were </w:t>
      </w:r>
      <w:del w:id="86" w:author="Pablo Recio Santiago" w:date="2025-09-10T09:40:00Z" w16du:dateUtc="2025-09-10T00:10:00Z">
        <w:r w:rsidRPr="000A7B35" w:rsidDel="00657CEE">
          <w:rPr>
            <w:rFonts w:ascii="Times New Roman" w:hAnsi="Times New Roman" w:cs="Times New Roman"/>
          </w:rPr>
          <w:delText xml:space="preserve">then </w:delText>
        </w:r>
      </w:del>
      <w:r w:rsidRPr="000A7B35">
        <w:rPr>
          <w:rFonts w:ascii="Times New Roman" w:hAnsi="Times New Roman" w:cs="Times New Roman"/>
        </w:rPr>
        <w:t>placed in individual enclosures</w:t>
      </w:r>
      <w:ins w:id="87" w:author="Pablo Recio Santiago" w:date="2025-09-10T09:40:00Z" w16du:dateUtc="2025-09-10T00:10:00Z">
        <w:r w:rsidR="00657CEE">
          <w:rPr>
            <w:rFonts w:ascii="Times New Roman" w:hAnsi="Times New Roman" w:cs="Times New Roman"/>
          </w:rPr>
          <w:t xml:space="preserve"> immediately after hatchling</w:t>
        </w:r>
      </w:ins>
      <w:r w:rsidRPr="000A7B35">
        <w:rPr>
          <w:rFonts w:ascii="Times New Roman" w:hAnsi="Times New Roman" w:cs="Times New Roman"/>
        </w:rPr>
        <w:t xml:space="preserve"> (18.7L x 13.2W x 6.3H cm) with non-stick matting and a small water dish</w:t>
      </w:r>
      <w:ins w:id="88" w:author="Pablo Recio Santiago" w:date="2025-09-10T09:40:00Z" w16du:dateUtc="2025-09-10T00:10:00Z">
        <w:r w:rsidR="00657CEE">
          <w:rPr>
            <w:rFonts w:ascii="Times New Roman" w:hAnsi="Times New Roman" w:cs="Times New Roman"/>
          </w:rPr>
          <w:t xml:space="preserve"> and until the </w:t>
        </w:r>
        <w:proofErr w:type="spellStart"/>
        <w:r w:rsidR="00657CEE">
          <w:rPr>
            <w:rFonts w:ascii="Times New Roman" w:hAnsi="Times New Roman" w:cs="Times New Roman"/>
          </w:rPr>
          <w:t>acclimati</w:t>
        </w:r>
      </w:ins>
      <w:ins w:id="89" w:author="Pablo Recio Santiago" w:date="2025-09-24T16:08:00Z" w16du:dateUtc="2025-09-24T06:38:00Z">
        <w:r w:rsidR="0091599F">
          <w:rPr>
            <w:rFonts w:ascii="Times New Roman" w:hAnsi="Times New Roman" w:cs="Times New Roman"/>
          </w:rPr>
          <w:t>s</w:t>
        </w:r>
      </w:ins>
      <w:ins w:id="90" w:author="Pablo Recio Santiago" w:date="2025-09-10T09:40:00Z" w16du:dateUtc="2025-09-10T00:10:00Z">
        <w:r w:rsidR="00657CEE">
          <w:rPr>
            <w:rFonts w:ascii="Times New Roman" w:hAnsi="Times New Roman" w:cs="Times New Roman"/>
          </w:rPr>
          <w:t>ation</w:t>
        </w:r>
        <w:proofErr w:type="spellEnd"/>
        <w:r w:rsidR="00657CEE">
          <w:rPr>
            <w:rFonts w:ascii="Times New Roman" w:hAnsi="Times New Roman" w:cs="Times New Roman"/>
          </w:rPr>
          <w:t xml:space="preserve"> period (see below)</w:t>
        </w:r>
      </w:ins>
      <w:r w:rsidRPr="000A7B35">
        <w:rPr>
          <w:rFonts w:ascii="Times New Roman" w:hAnsi="Times New Roman" w:cs="Times New Roman"/>
        </w:rPr>
        <w:t xml:space="preserve">. During this </w:t>
      </w:r>
      <w:del w:id="91" w:author="Pablo Recio Santiago" w:date="2025-09-10T09:40:00Z" w16du:dateUtc="2025-09-10T00:10:00Z">
        <w:r w:rsidRPr="000A7B35" w:rsidDel="003C5702">
          <w:rPr>
            <w:rFonts w:ascii="Times New Roman" w:hAnsi="Times New Roman" w:cs="Times New Roman"/>
          </w:rPr>
          <w:delText>period</w:delText>
        </w:r>
      </w:del>
      <w:ins w:id="92" w:author="Pablo Recio Santiago" w:date="2025-09-10T09:40:00Z" w16du:dateUtc="2025-09-10T00:10:00Z">
        <w:r w:rsidR="003C5702">
          <w:rPr>
            <w:rFonts w:ascii="Times New Roman" w:hAnsi="Times New Roman" w:cs="Times New Roman"/>
          </w:rPr>
          <w:t>time</w:t>
        </w:r>
      </w:ins>
      <w:r w:rsidRPr="000A7B35">
        <w:rPr>
          <w:rFonts w:ascii="Times New Roman" w:hAnsi="Times New Roman" w:cs="Times New Roman"/>
        </w:rPr>
        <w:t xml:space="preserve">, they were given water daily and received 3-6 small </w:t>
      </w:r>
      <w:r w:rsidRPr="000A7B35">
        <w:rPr>
          <w:rFonts w:ascii="Times New Roman" w:hAnsi="Times New Roman" w:cs="Times New Roman"/>
          <w:i/>
          <w:iCs/>
        </w:rPr>
        <w:t>A. domestica</w:t>
      </w:r>
      <w:r w:rsidRPr="000A7B35">
        <w:rPr>
          <w:rFonts w:ascii="Times New Roman" w:hAnsi="Times New Roman" w:cs="Times New Roman"/>
        </w:rPr>
        <w:t xml:space="preserve"> crickets three times a week. All care otherwise follow</w:t>
      </w:r>
      <w:ins w:id="93" w:author="Pablo Recio Santiago" w:date="2025-09-09T19:32:00Z" w16du:dateUtc="2025-09-09T10:02:00Z">
        <w:r w:rsidR="00A515E4">
          <w:rPr>
            <w:rFonts w:ascii="Times New Roman" w:hAnsi="Times New Roman" w:cs="Times New Roman"/>
          </w:rPr>
          <w:t>ed</w:t>
        </w:r>
      </w:ins>
      <w:del w:id="94" w:author="Pablo Recio Santiago" w:date="2025-09-09T19:32:00Z" w16du:dateUtc="2025-09-09T10:02:00Z">
        <w:r w:rsidRPr="000A7B35" w:rsidDel="00A515E4">
          <w:rPr>
            <w:rFonts w:ascii="Times New Roman" w:hAnsi="Times New Roman" w:cs="Times New Roman"/>
          </w:rPr>
          <w:delText>s</w:delText>
        </w:r>
      </w:del>
      <w:r w:rsidRPr="000A7B35">
        <w:rPr>
          <w:rFonts w:ascii="Times New Roman" w:hAnsi="Times New Roman" w:cs="Times New Roman"/>
        </w:rPr>
        <w:t xml:space="preserve"> similar protocols to adults (see above).</w:t>
      </w:r>
    </w:p>
    <w:p w14:paraId="2C4C8054"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95" w:name="X5a274fa4cacecb585d7c5e60344fa6f16959ba1"/>
      <w:bookmarkEnd w:id="69"/>
      <w:r w:rsidRPr="008C2CDD">
        <w:rPr>
          <w:rFonts w:ascii="Times New Roman" w:hAnsi="Times New Roman" w:cs="Times New Roman"/>
          <w:color w:val="000000" w:themeColor="text1"/>
        </w:rPr>
        <w:lastRenderedPageBreak/>
        <w:t>Manipulating Early Thermal and CORT Environments</w:t>
      </w:r>
    </w:p>
    <w:p w14:paraId="2C4C8055" w14:textId="1FC56849"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A). Eggs were allocated to one of two developmental stress treatments: CORT-treated eggs were topically supplied with 5 µL of a CORT solution (10 </w:t>
      </w:r>
      <w:proofErr w:type="spellStart"/>
      <w:r w:rsidRPr="000A7B35">
        <w:rPr>
          <w:rFonts w:ascii="Times New Roman" w:hAnsi="Times New Roman" w:cs="Times New Roman"/>
        </w:rPr>
        <w:t>pg</w:t>
      </w:r>
      <w:proofErr w:type="spellEnd"/>
      <w:r w:rsidRPr="000A7B35">
        <w:rPr>
          <w:rFonts w:ascii="Times New Roman" w:hAnsi="Times New Roman" w:cs="Times New Roman"/>
        </w:rPr>
        <w:t>/mL)</w:t>
      </w:r>
      <w:ins w:id="96" w:author="Pablo Recio Santiago" w:date="2025-09-09T18:25:00Z" w16du:dateUtc="2025-09-09T08:55:00Z">
        <w:r w:rsidR="0017326D">
          <w:rPr>
            <w:rFonts w:ascii="Times New Roman" w:hAnsi="Times New Roman" w:cs="Times New Roman"/>
          </w:rPr>
          <w:t xml:space="preserve"> once, </w:t>
        </w:r>
      </w:ins>
      <w:ins w:id="97" w:author="Pablo Recio Santiago" w:date="2025-09-09T18:26:00Z" w16du:dateUtc="2025-09-09T08:56:00Z">
        <w:r w:rsidR="0017326D">
          <w:rPr>
            <w:rFonts w:ascii="Times New Roman" w:hAnsi="Times New Roman" w:cs="Times New Roman"/>
          </w:rPr>
          <w:t xml:space="preserve">immediately after </w:t>
        </w:r>
      </w:ins>
      <w:ins w:id="98" w:author="Pablo Recio Santiago" w:date="2025-09-09T18:31:00Z" w16du:dateUtc="2025-09-09T09:01:00Z">
        <w:r w:rsidR="0017326D">
          <w:rPr>
            <w:rFonts w:ascii="Times New Roman" w:hAnsi="Times New Roman" w:cs="Times New Roman"/>
          </w:rPr>
          <w:t>collection</w:t>
        </w:r>
      </w:ins>
      <w:ins w:id="99" w:author="Pablo Recio Santiago" w:date="2025-09-09T18:26:00Z" w16du:dateUtc="2025-09-09T08:56:00Z">
        <w:r w:rsidR="0017326D">
          <w:rPr>
            <w:rFonts w:ascii="Times New Roman" w:hAnsi="Times New Roman" w:cs="Times New Roman"/>
          </w:rPr>
          <w:t xml:space="preserve"> and </w:t>
        </w:r>
      </w:ins>
      <w:ins w:id="100" w:author="Pablo Recio Santiago" w:date="2025-09-09T18:25:00Z" w16du:dateUtc="2025-09-09T08:55:00Z">
        <w:r w:rsidR="0017326D">
          <w:rPr>
            <w:rFonts w:ascii="Times New Roman" w:hAnsi="Times New Roman" w:cs="Times New Roman"/>
          </w:rPr>
          <w:t>before incubation</w:t>
        </w:r>
      </w:ins>
      <w:r w:rsidRPr="000A7B35">
        <w:rPr>
          <w:rFonts w:ascii="Times New Roman" w:hAnsi="Times New Roman" w:cs="Times New Roman"/>
        </w:rPr>
        <w:t xml:space="preserve">. </w:t>
      </w:r>
      <w:del w:id="101" w:author="Pablo Recio Santiago" w:date="2025-09-24T17:11:00Z" w16du:dateUtc="2025-09-24T07:41:00Z">
        <w:r w:rsidRPr="000A7B35" w:rsidDel="0091599F">
          <w:rPr>
            <w:rFonts w:ascii="Times New Roman" w:hAnsi="Times New Roman" w:cs="Times New Roman"/>
          </w:rPr>
          <w:delText xml:space="preserve">Control treatment eggs received an equal volume of 100% Ethanol. </w:delText>
        </w:r>
      </w:del>
      <w:r w:rsidRPr="000A7B35">
        <w:rPr>
          <w:rFonts w:ascii="Times New Roman" w:hAnsi="Times New Roman" w:cs="Times New Roman"/>
        </w:rPr>
        <w:t>Corticosterone treatments were made by dissolving crystalline corticosterone (Sigma, Cat. No. C2505) in 100% ethanol</w:t>
      </w:r>
      <w:ins w:id="102" w:author="Pablo Recio Santiago" w:date="2025-09-10T16:35:00Z" w16du:dateUtc="2025-09-10T07:05:00Z">
        <w:r w:rsidR="002D6C43">
          <w:rPr>
            <w:rFonts w:ascii="Times New Roman" w:hAnsi="Times New Roman" w:cs="Times New Roman"/>
          </w:rPr>
          <w:t xml:space="preserve"> (Carter et al. 2016</w:t>
        </w:r>
      </w:ins>
      <w:ins w:id="103" w:author="Pablo Recio Santiago" w:date="2025-09-10T16:36:00Z" w16du:dateUtc="2025-09-10T07:06:00Z">
        <w:r w:rsidR="002D6C43">
          <w:rPr>
            <w:rFonts w:ascii="Times New Roman" w:hAnsi="Times New Roman" w:cs="Times New Roman"/>
          </w:rPr>
          <w:t>; 2018)</w:t>
        </w:r>
      </w:ins>
      <w:r w:rsidRPr="000A7B35">
        <w:rPr>
          <w:rFonts w:ascii="Times New Roman" w:hAnsi="Times New Roman" w:cs="Times New Roman"/>
        </w:rPr>
        <w:t xml:space="preserve">. </w:t>
      </w:r>
      <w:ins w:id="104" w:author="Pablo Recio Santiago" w:date="2025-09-10T15:54:00Z" w16du:dateUtc="2025-09-10T06:24:00Z">
        <w:r w:rsidR="00622B87" w:rsidRPr="00622B87">
          <w:rPr>
            <w:rFonts w:ascii="Times New Roman" w:hAnsi="Times New Roman" w:cs="Times New Roman"/>
          </w:rPr>
          <w:t xml:space="preserve">This CORT dose increased mean yolk CORT levels 2 standard deviations higher than those of control eggs in previous studies </w:t>
        </w:r>
      </w:ins>
      <w:del w:id="105" w:author="Pablo Recio Santiago" w:date="2025-09-09T19:32:00Z" w16du:dateUtc="2025-09-09T10:02:00Z">
        <w:r w:rsidRPr="000A7B35" w:rsidDel="00A515E4">
          <w:rPr>
            <w:rFonts w:ascii="Times New Roman" w:hAnsi="Times New Roman" w:cs="Times New Roman"/>
          </w:rPr>
          <w:delText>b</w:delText>
        </w:r>
      </w:del>
      <w:del w:id="106" w:author="Pablo Recio Santiago" w:date="2025-09-10T15:54:00Z" w16du:dateUtc="2025-09-10T06:24:00Z">
        <w:r w:rsidRPr="000A7B35" w:rsidDel="00622B87">
          <w:rPr>
            <w:rFonts w:ascii="Times New Roman" w:hAnsi="Times New Roman" w:cs="Times New Roman"/>
          </w:rPr>
          <w:delText xml:space="preserve">ased on previous studies, we selected doses where CORT treatment increased mean yolk CORT levels ~3.7x higher than control eggs in </w:delText>
        </w:r>
        <w:r w:rsidRPr="000A7B35" w:rsidDel="00622B87">
          <w:rPr>
            <w:rFonts w:ascii="Times New Roman" w:hAnsi="Times New Roman" w:cs="Times New Roman"/>
            <w:i/>
            <w:iCs/>
          </w:rPr>
          <w:delText>Lampropholis delicata</w:delText>
        </w:r>
        <w:r w:rsidRPr="000A7B35" w:rsidDel="00622B87">
          <w:rPr>
            <w:rFonts w:ascii="Times New Roman" w:hAnsi="Times New Roman" w:cs="Times New Roman"/>
          </w:rPr>
          <w:delText xml:space="preserve"> </w:delText>
        </w:r>
      </w:del>
      <w:r w:rsidRPr="000A7B35">
        <w:rPr>
          <w:rFonts w:ascii="Times New Roman" w:hAnsi="Times New Roman" w:cs="Times New Roman"/>
        </w:rPr>
        <w:t>(</w:t>
      </w:r>
      <w:hyperlink w:anchor="ref-crino2024eggs">
        <w:r w:rsidR="004436F5" w:rsidRPr="000A7B35">
          <w:rPr>
            <w:rStyle w:val="Hyperlink"/>
            <w:rFonts w:ascii="Times New Roman" w:hAnsi="Times New Roman" w:cs="Times New Roman"/>
          </w:rPr>
          <w:t>Crino et al. 2024</w:t>
        </w:r>
      </w:hyperlink>
      <w:r w:rsidRPr="000A7B35">
        <w:rPr>
          <w:rFonts w:ascii="Times New Roman" w:hAnsi="Times New Roman" w:cs="Times New Roman"/>
        </w:rPr>
        <w:t xml:space="preserve">). </w:t>
      </w:r>
      <w:ins w:id="107" w:author="Pablo Recio Santiago" w:date="2025-09-24T17:11:00Z" w16du:dateUtc="2025-09-24T07:41:00Z">
        <w:r w:rsidR="0091599F" w:rsidRPr="000A7B35">
          <w:rPr>
            <w:rFonts w:ascii="Times New Roman" w:hAnsi="Times New Roman" w:cs="Times New Roman"/>
          </w:rPr>
          <w:t xml:space="preserve">Control treatment eggs received an equal volume of 100% Ethanol. </w:t>
        </w:r>
      </w:ins>
      <w:r w:rsidRPr="000A7B35">
        <w:rPr>
          <w:rFonts w:ascii="Times New Roman" w:hAnsi="Times New Roman" w:cs="Times New Roman"/>
        </w:rPr>
        <w:t xml:space="preserve">Then, </w:t>
      </w:r>
      <w:ins w:id="108" w:author="Pablo Recio Santiago" w:date="2025-09-24T17:11:00Z" w16du:dateUtc="2025-09-24T07:41:00Z">
        <w:r w:rsidR="0091599F">
          <w:rPr>
            <w:rFonts w:ascii="Times New Roman" w:hAnsi="Times New Roman" w:cs="Times New Roman"/>
          </w:rPr>
          <w:t xml:space="preserve">all </w:t>
        </w:r>
      </w:ins>
      <w:r w:rsidRPr="000A7B35">
        <w:rPr>
          <w:rFonts w:ascii="Times New Roman" w:hAnsi="Times New Roman" w:cs="Times New Roman"/>
        </w:rPr>
        <w:t>eggs were incubated in one of the two previously mentioned temperature regimes (Cold or Hot) until hatching. These temperatures represent the upper and lower limits of the natural incubation temperatures for this species (</w:t>
      </w:r>
      <w:hyperlink w:anchor="ref-qualls2000post">
        <w:r w:rsidR="004436F5" w:rsidRPr="000A7B35">
          <w:rPr>
            <w:rStyle w:val="Hyperlink"/>
            <w:rFonts w:ascii="Times New Roman" w:hAnsi="Times New Roman" w:cs="Times New Roman"/>
          </w:rPr>
          <w:t>Qualls and Shine 2000</w:t>
        </w:r>
      </w:hyperlink>
      <w:r w:rsidRPr="000A7B35">
        <w:rPr>
          <w:rFonts w:ascii="Times New Roman" w:hAnsi="Times New Roman" w:cs="Times New Roman"/>
        </w:rPr>
        <w:t>).</w:t>
      </w:r>
    </w:p>
    <w:p w14:paraId="2C4C8056"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p w14:paraId="2C4C8057"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09" w:name="numerical-discrimination-task"/>
      <w:bookmarkEnd w:id="95"/>
      <w:r w:rsidRPr="008C2CDD">
        <w:rPr>
          <w:rFonts w:ascii="Times New Roman" w:hAnsi="Times New Roman" w:cs="Times New Roman"/>
          <w:color w:val="000000" w:themeColor="text1"/>
        </w:rPr>
        <w:t>Numerical discrimination task</w:t>
      </w:r>
    </w:p>
    <w:p w14:paraId="2C4C8058" w14:textId="4B161593"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Lizards were </w:t>
      </w:r>
      <w:proofErr w:type="spellStart"/>
      <w:r w:rsidRPr="000A7B35">
        <w:rPr>
          <w:rFonts w:ascii="Times New Roman" w:hAnsi="Times New Roman" w:cs="Times New Roman"/>
        </w:rPr>
        <w:t>acclimatised</w:t>
      </w:r>
      <w:proofErr w:type="spellEnd"/>
      <w:r w:rsidRPr="000A7B35">
        <w:rPr>
          <w:rFonts w:ascii="Times New Roman" w:hAnsi="Times New Roman" w:cs="Times New Roman"/>
        </w:rPr>
        <w:t xml:space="preserve"> to the experimental arenas for two weeks before starting the </w:t>
      </w:r>
      <w:del w:id="110" w:author="Pablo Recio Santiago" w:date="2025-09-10T10:09:00Z" w16du:dateUtc="2025-09-10T00:39:00Z">
        <w:r w:rsidRPr="000A7B35" w:rsidDel="003E33EF">
          <w:rPr>
            <w:rFonts w:ascii="Times New Roman" w:hAnsi="Times New Roman" w:cs="Times New Roman"/>
          </w:rPr>
          <w:delText>numerical discrimination task</w:delText>
        </w:r>
      </w:del>
      <w:ins w:id="111" w:author="Pablo Recio Santiago" w:date="2025-09-10T10:09:00Z" w16du:dateUtc="2025-09-10T00:39:00Z">
        <w:r w:rsidR="003E33EF">
          <w:rPr>
            <w:rFonts w:ascii="Times New Roman" w:hAnsi="Times New Roman" w:cs="Times New Roman"/>
          </w:rPr>
          <w:t>experiment</w:t>
        </w:r>
      </w:ins>
      <w:ins w:id="112" w:author="Pablo Recio Santiago" w:date="2025-09-24T17:11:00Z" w16du:dateUtc="2025-09-24T07:41:00Z">
        <w:r w:rsidR="0091599F">
          <w:rPr>
            <w:rFonts w:ascii="Times New Roman" w:hAnsi="Times New Roman" w:cs="Times New Roman"/>
          </w:rPr>
          <w:t>s</w:t>
        </w:r>
      </w:ins>
      <w:r w:rsidRPr="000A7B35">
        <w:rPr>
          <w:rFonts w:ascii="Times New Roman" w:hAnsi="Times New Roman" w:cs="Times New Roman"/>
        </w:rPr>
        <w:t xml:space="preserve"> (see below). The arenas were individual medium-size (41 L x 29.7 W x 22 H cm) plastic containers provided with a shelter (9 L x 6 W x 1.5 H cm) on one of the sides and a water dish in the center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B). Arenas were placed on seven different racks located in two experimental rooms. Each rack was associated with its own CCTV system (device model DVR-</w:t>
      </w:r>
      <w:r w:rsidRPr="000A7B35">
        <w:rPr>
          <w:rFonts w:ascii="Times New Roman" w:hAnsi="Times New Roman" w:cs="Times New Roman"/>
        </w:rPr>
        <w:lastRenderedPageBreak/>
        <w:t xml:space="preserve">HP210475), allowing us to record lizards’ </w:t>
      </w:r>
      <w:proofErr w:type="spellStart"/>
      <w:r w:rsidRPr="000A7B35">
        <w:rPr>
          <w:rFonts w:ascii="Times New Roman" w:hAnsi="Times New Roman" w:cs="Times New Roman"/>
        </w:rPr>
        <w:t>behaviour</w:t>
      </w:r>
      <w:proofErr w:type="spellEnd"/>
      <w:r w:rsidRPr="000A7B35">
        <w:rPr>
          <w:rFonts w:ascii="Times New Roman" w:hAnsi="Times New Roman" w:cs="Times New Roman"/>
        </w:rPr>
        <w:t xml:space="preserve"> during the experiment. Despite the conditions in the experimental rooms being the same as in the colony room, we counterbalanced the number of lizards per treatment in each rack to control for any potential effects of the room or the position of the lizard in the rack. During </w:t>
      </w:r>
      <w:proofErr w:type="spellStart"/>
      <w:r w:rsidRPr="000A7B35">
        <w:rPr>
          <w:rFonts w:ascii="Times New Roman" w:hAnsi="Times New Roman" w:cs="Times New Roman"/>
        </w:rPr>
        <w:t>acclimatisation</w:t>
      </w:r>
      <w:proofErr w:type="spellEnd"/>
      <w:r w:rsidRPr="000A7B35">
        <w:rPr>
          <w:rFonts w:ascii="Times New Roman" w:hAnsi="Times New Roman" w:cs="Times New Roman"/>
        </w:rPr>
        <w:t xml:space="preserve"> and throughout the experiment, lizards were fed only one cricket daily, dusted with calcium and multivitamins (see protocol below), and water was supplied </w:t>
      </w:r>
      <w:r w:rsidRPr="000A7B35">
        <w:rPr>
          <w:rFonts w:ascii="Times New Roman" w:hAnsi="Times New Roman" w:cs="Times New Roman"/>
          <w:i/>
          <w:iCs/>
        </w:rPr>
        <w:t>ad libitum</w:t>
      </w:r>
      <w:r w:rsidRPr="000A7B35">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2C4C8059" w14:textId="5A8506F1"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B, C) and then covered with a transparent Petri dish to prevent the lizard from obtaining the food. We performed five </w:t>
      </w:r>
      <w:ins w:id="113" w:author="Pablo Recio Santiago" w:date="2025-09-10T09:52:00Z" w16du:dateUtc="2025-09-10T00:22:00Z">
        <w:r w:rsidR="00DA29CC">
          <w:rPr>
            <w:rFonts w:ascii="Times New Roman" w:hAnsi="Times New Roman" w:cs="Times New Roman"/>
          </w:rPr>
          <w:t xml:space="preserve">numerical discrimination </w:t>
        </w:r>
      </w:ins>
      <w:r w:rsidRPr="000A7B35">
        <w:rPr>
          <w:rFonts w:ascii="Times New Roman" w:hAnsi="Times New Roman" w:cs="Times New Roman"/>
        </w:rPr>
        <w:t>tests</w:t>
      </w:r>
      <w:ins w:id="114" w:author="Pablo Recio Santiago" w:date="2025-09-10T09:52:00Z" w16du:dateUtc="2025-09-10T00:22:00Z">
        <w:r w:rsidR="00DA29CC">
          <w:rPr>
            <w:rFonts w:ascii="Times New Roman" w:hAnsi="Times New Roman" w:cs="Times New Roman"/>
          </w:rPr>
          <w:t xml:space="preserve"> per lizard</w:t>
        </w:r>
      </w:ins>
      <w:ins w:id="115" w:author="Pablo Recio Santiago" w:date="2025-09-10T09:53:00Z" w16du:dateUtc="2025-09-10T00:23:00Z">
        <w:r w:rsidR="00DA29CC">
          <w:rPr>
            <w:rFonts w:ascii="Times New Roman" w:hAnsi="Times New Roman" w:cs="Times New Roman"/>
          </w:rPr>
          <w:t>, each</w:t>
        </w:r>
      </w:ins>
      <w:del w:id="116" w:author="Pablo Recio Santiago" w:date="2025-09-10T09:53:00Z" w16du:dateUtc="2025-09-10T00:23:00Z">
        <w:r w:rsidRPr="000A7B35" w:rsidDel="00DA29CC">
          <w:rPr>
            <w:rFonts w:ascii="Times New Roman" w:hAnsi="Times New Roman" w:cs="Times New Roman"/>
          </w:rPr>
          <w:delText xml:space="preserve"> that</w:delText>
        </w:r>
      </w:del>
      <w:r w:rsidRPr="000A7B35">
        <w:rPr>
          <w:rFonts w:ascii="Times New Roman" w:hAnsi="Times New Roman" w:cs="Times New Roman"/>
        </w:rPr>
        <w:t xml:space="preserve"> differ</w:t>
      </w:r>
      <w:ins w:id="117" w:author="Pablo Recio Santiago" w:date="2025-09-10T09:53:00Z" w16du:dateUtc="2025-09-10T00:23:00Z">
        <w:r w:rsidR="00DA29CC">
          <w:rPr>
            <w:rFonts w:ascii="Times New Roman" w:hAnsi="Times New Roman" w:cs="Times New Roman"/>
          </w:rPr>
          <w:t>ing</w:t>
        </w:r>
      </w:ins>
      <w:del w:id="118" w:author="Pablo Recio Santiago" w:date="2025-09-10T09:53:00Z" w16du:dateUtc="2025-09-10T00:23:00Z">
        <w:r w:rsidRPr="000A7B35" w:rsidDel="00DA29CC">
          <w:rPr>
            <w:rFonts w:ascii="Times New Roman" w:hAnsi="Times New Roman" w:cs="Times New Roman"/>
          </w:rPr>
          <w:delText>ed</w:delText>
        </w:r>
      </w:del>
      <w:r w:rsidRPr="000A7B35">
        <w:rPr>
          <w:rFonts w:ascii="Times New Roman" w:hAnsi="Times New Roman" w:cs="Times New Roman"/>
        </w:rPr>
        <w:t xml:space="preserve"> in the ratio between both choices of crickets</w:t>
      </w:r>
      <w:del w:id="119" w:author="Pablo Recio Santiago" w:date="2025-09-10T09:53:00Z" w16du:dateUtc="2025-09-10T00:23:00Z">
        <w:r w:rsidRPr="000A7B35" w:rsidDel="00DA29CC">
          <w:rPr>
            <w:rFonts w:ascii="Times New Roman" w:hAnsi="Times New Roman" w:cs="Times New Roman"/>
          </w:rPr>
          <w:delText>. Specifically, we compared</w:delText>
        </w:r>
      </w:del>
      <w:r w:rsidRPr="000A7B35">
        <w:rPr>
          <w:rFonts w:ascii="Times New Roman" w:hAnsi="Times New Roman" w:cs="Times New Roman"/>
        </w:rPr>
        <w:t xml:space="preserve">: 1 VS 4, 1 VS 3, 2 VS 4, 2 VS 3, 3 VS 4 crickets. Each numerical </w:t>
      </w:r>
      <w:ins w:id="120" w:author="Pablo Recio Santiago" w:date="2025-09-10T09:53:00Z" w16du:dateUtc="2025-09-10T00:23:00Z">
        <w:r w:rsidR="00DA29CC">
          <w:rPr>
            <w:rFonts w:ascii="Times New Roman" w:hAnsi="Times New Roman" w:cs="Times New Roman"/>
          </w:rPr>
          <w:t xml:space="preserve">discrimination </w:t>
        </w:r>
      </w:ins>
      <w:r w:rsidRPr="000A7B35">
        <w:rPr>
          <w:rFonts w:ascii="Times New Roman" w:hAnsi="Times New Roman" w:cs="Times New Roman"/>
        </w:rPr>
        <w:t>test was made only on</w:t>
      </w:r>
      <w:ins w:id="121" w:author="Pablo Recio Santiago" w:date="2025-09-10T09:50:00Z" w16du:dateUtc="2025-09-10T00:20:00Z">
        <w:r w:rsidR="003C5702">
          <w:rPr>
            <w:rFonts w:ascii="Times New Roman" w:hAnsi="Times New Roman" w:cs="Times New Roman"/>
          </w:rPr>
          <w:t>c</w:t>
        </w:r>
      </w:ins>
      <w:r w:rsidRPr="000A7B35">
        <w:rPr>
          <w:rFonts w:ascii="Times New Roman" w:hAnsi="Times New Roman" w:cs="Times New Roman"/>
        </w:rPr>
        <w:t xml:space="preserve">e per lizard. </w:t>
      </w:r>
      <w:ins w:id="122" w:author="Pablo Recio Santiago" w:date="2025-09-09T19:05:00Z" w16du:dateUtc="2025-09-09T09:35:00Z">
        <w:r w:rsidR="00654856" w:rsidRPr="00654856">
          <w:rPr>
            <w:rFonts w:ascii="Times New Roman" w:hAnsi="Times New Roman" w:cs="Times New Roman"/>
          </w:rPr>
          <w:t>We counterbalanced the order of testing by ensuring that, each day, an equal number of individuals from each treatment were tested in each type of trial</w:t>
        </w:r>
        <w:r w:rsidR="00654856" w:rsidRPr="000A7B35">
          <w:rPr>
            <w:rFonts w:ascii="Times New Roman" w:hAnsi="Times New Roman" w:cs="Times New Roman"/>
          </w:rPr>
          <w:t>.</w:t>
        </w:r>
        <w:r w:rsidR="00654856">
          <w:rPr>
            <w:rFonts w:ascii="Times New Roman" w:hAnsi="Times New Roman" w:cs="Times New Roman"/>
          </w:rPr>
          <w:t xml:space="preserve"> </w:t>
        </w:r>
      </w:ins>
      <w:ins w:id="123" w:author="Pablo Recio Santiago" w:date="2025-09-10T12:19:00Z" w16du:dateUtc="2025-09-10T02:49:00Z">
        <w:r w:rsidR="008B0511">
          <w:rPr>
            <w:rFonts w:ascii="Times New Roman" w:hAnsi="Times New Roman" w:cs="Times New Roman"/>
          </w:rPr>
          <w:t>We</w:t>
        </w:r>
        <w:r w:rsidR="008B0511" w:rsidRPr="000A7B35">
          <w:rPr>
            <w:rFonts w:ascii="Times New Roman" w:hAnsi="Times New Roman" w:cs="Times New Roman"/>
          </w:rPr>
          <w:t xml:space="preserve"> control</w:t>
        </w:r>
      </w:ins>
      <w:ins w:id="124" w:author="Pablo Recio Santiago" w:date="2025-09-24T16:08:00Z" w16du:dateUtc="2025-09-24T06:38:00Z">
        <w:r w:rsidR="0091599F">
          <w:rPr>
            <w:rFonts w:ascii="Times New Roman" w:hAnsi="Times New Roman" w:cs="Times New Roman"/>
          </w:rPr>
          <w:t>led</w:t>
        </w:r>
      </w:ins>
      <w:ins w:id="125" w:author="Pablo Recio Santiago" w:date="2025-09-10T12:19:00Z" w16du:dateUtc="2025-09-10T02:49:00Z">
        <w:r w:rsidR="008B0511" w:rsidRPr="000A7B35">
          <w:rPr>
            <w:rFonts w:ascii="Times New Roman" w:hAnsi="Times New Roman" w:cs="Times New Roman"/>
          </w:rPr>
          <w:t xml:space="preserve"> for</w:t>
        </w:r>
        <w:r w:rsidR="008B0511">
          <w:rPr>
            <w:rFonts w:ascii="Times New Roman" w:hAnsi="Times New Roman" w:cs="Times New Roman"/>
          </w:rPr>
          <w:t xml:space="preserve"> potential</w:t>
        </w:r>
        <w:r w:rsidR="008B0511" w:rsidRPr="000A7B35">
          <w:rPr>
            <w:rFonts w:ascii="Times New Roman" w:hAnsi="Times New Roman" w:cs="Times New Roman"/>
          </w:rPr>
          <w:t xml:space="preserve"> side biases</w:t>
        </w:r>
        <w:r w:rsidR="008B0511">
          <w:rPr>
            <w:rFonts w:ascii="Times New Roman" w:hAnsi="Times New Roman" w:cs="Times New Roman"/>
          </w:rPr>
          <w:t xml:space="preserve"> by placing </w:t>
        </w:r>
        <w:r w:rsidR="008B0511" w:rsidRPr="000A7B35">
          <w:rPr>
            <w:rFonts w:ascii="Times New Roman" w:hAnsi="Times New Roman" w:cs="Times New Roman"/>
          </w:rPr>
          <w:t>the higher number of crickets randomly</w:t>
        </w:r>
        <w:r w:rsidR="008B0511">
          <w:rPr>
            <w:rFonts w:ascii="Times New Roman" w:hAnsi="Times New Roman" w:cs="Times New Roman"/>
          </w:rPr>
          <w:t xml:space="preserve"> </w:t>
        </w:r>
        <w:r w:rsidR="008B0511" w:rsidRPr="000A7B35">
          <w:rPr>
            <w:rFonts w:ascii="Times New Roman" w:hAnsi="Times New Roman" w:cs="Times New Roman"/>
          </w:rPr>
          <w:t>on the right or the left platform.</w:t>
        </w:r>
        <w:r w:rsidR="008B0511">
          <w:rPr>
            <w:rFonts w:ascii="Times New Roman" w:hAnsi="Times New Roman" w:cs="Times New Roman"/>
          </w:rPr>
          <w:t xml:space="preserve"> </w:t>
        </w:r>
      </w:ins>
      <w:r w:rsidRPr="000A7B35">
        <w:rPr>
          <w:rFonts w:ascii="Times New Roman" w:hAnsi="Times New Roman" w:cs="Times New Roman"/>
        </w:rPr>
        <w:t>The food consisted of small thawed frozen crickets (</w:t>
      </w:r>
      <w:r w:rsidRPr="000A7B35">
        <w:rPr>
          <w:rFonts w:ascii="Times New Roman" w:hAnsi="Times New Roman" w:cs="Times New Roman"/>
          <w:i/>
          <w:iCs/>
        </w:rPr>
        <w:t>A. domestica</w:t>
      </w:r>
      <w:r w:rsidRPr="000A7B35">
        <w:rPr>
          <w:rFonts w:ascii="Times New Roman" w:hAnsi="Times New Roman" w:cs="Times New Roman"/>
        </w:rPr>
        <w:t xml:space="preserve">) that were dusted with calcium and multivitamins. We decided to use thawed frozen crickets to avoid movement that would affect lizard </w:t>
      </w:r>
      <w:proofErr w:type="spellStart"/>
      <w:r w:rsidRPr="000A7B35">
        <w:rPr>
          <w:rFonts w:ascii="Times New Roman" w:hAnsi="Times New Roman" w:cs="Times New Roman"/>
        </w:rPr>
        <w:t>behaviour</w:t>
      </w:r>
      <w:proofErr w:type="spellEnd"/>
      <w:r w:rsidRPr="000A7B35">
        <w:rPr>
          <w:rFonts w:ascii="Times New Roman" w:hAnsi="Times New Roman" w:cs="Times New Roman"/>
        </w:rPr>
        <w:t xml:space="preserve"> (</w:t>
      </w:r>
      <w:hyperlink w:anchor="ref-cooper2024tell">
        <w:r w:rsidR="004436F5" w:rsidRPr="000A7B35">
          <w:rPr>
            <w:rStyle w:val="Hyperlink"/>
            <w:rFonts w:ascii="Times New Roman" w:hAnsi="Times New Roman" w:cs="Times New Roman"/>
          </w:rPr>
          <w:t>Cooper et al. 2024</w:t>
        </w:r>
      </w:hyperlink>
      <w:r w:rsidRPr="000A7B35">
        <w:rPr>
          <w:rFonts w:ascii="Times New Roman" w:hAnsi="Times New Roman" w:cs="Times New Roman"/>
        </w:rPr>
        <w:t xml:space="preserve">). </w:t>
      </w:r>
      <w:ins w:id="126" w:author="Pablo Recio Santiago" w:date="2025-09-10T10:09:00Z" w16du:dateUtc="2025-09-10T00:39:00Z">
        <w:r w:rsidR="003E33EF">
          <w:rPr>
            <w:rFonts w:ascii="Times New Roman" w:hAnsi="Times New Roman" w:cs="Times New Roman"/>
          </w:rPr>
          <w:t xml:space="preserve">After </w:t>
        </w:r>
        <w:proofErr w:type="spellStart"/>
        <w:r w:rsidR="003E33EF">
          <w:rPr>
            <w:rFonts w:ascii="Times New Roman" w:hAnsi="Times New Roman" w:cs="Times New Roman"/>
          </w:rPr>
          <w:t>acclimati</w:t>
        </w:r>
      </w:ins>
      <w:ins w:id="127" w:author="Pablo Recio Santiago" w:date="2025-09-24T16:08:00Z" w16du:dateUtc="2025-09-24T06:38:00Z">
        <w:r w:rsidR="0091599F">
          <w:rPr>
            <w:rFonts w:ascii="Times New Roman" w:hAnsi="Times New Roman" w:cs="Times New Roman"/>
          </w:rPr>
          <w:t>s</w:t>
        </w:r>
      </w:ins>
      <w:ins w:id="128" w:author="Pablo Recio Santiago" w:date="2025-09-10T10:09:00Z" w16du:dateUtc="2025-09-10T00:39:00Z">
        <w:r w:rsidR="003E33EF">
          <w:rPr>
            <w:rFonts w:ascii="Times New Roman" w:hAnsi="Times New Roman" w:cs="Times New Roman"/>
          </w:rPr>
          <w:t>ation</w:t>
        </w:r>
        <w:proofErr w:type="spellEnd"/>
        <w:r w:rsidR="003E33EF">
          <w:rPr>
            <w:rFonts w:ascii="Times New Roman" w:hAnsi="Times New Roman" w:cs="Times New Roman"/>
          </w:rPr>
          <w:t xml:space="preserve"> to the arenas and before the numerical tests, l</w:t>
        </w:r>
      </w:ins>
      <w:del w:id="129" w:author="Pablo Recio Santiago" w:date="2025-09-10T10:09:00Z" w16du:dateUtc="2025-09-10T00:39:00Z">
        <w:r w:rsidRPr="000A7B35" w:rsidDel="003E33EF">
          <w:rPr>
            <w:rFonts w:ascii="Times New Roman" w:hAnsi="Times New Roman" w:cs="Times New Roman"/>
          </w:rPr>
          <w:delText>L</w:delText>
        </w:r>
      </w:del>
      <w:r w:rsidRPr="000A7B35">
        <w:rPr>
          <w:rFonts w:ascii="Times New Roman" w:hAnsi="Times New Roman" w:cs="Times New Roman"/>
        </w:rPr>
        <w:t>izards were habituated to eating thawed frozen crickets for one month before the experiments.</w:t>
      </w:r>
      <w:ins w:id="130" w:author="Pablo Recio Santiago" w:date="2025-09-09T18:32:00Z" w16du:dateUtc="2025-09-09T09:02:00Z">
        <w:r w:rsidR="0017326D">
          <w:rPr>
            <w:rFonts w:ascii="Times New Roman" w:hAnsi="Times New Roman" w:cs="Times New Roman"/>
          </w:rPr>
          <w:t xml:space="preserve"> </w:t>
        </w:r>
      </w:ins>
    </w:p>
    <w:p w14:paraId="2C4C805A" w14:textId="216E2B8D"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The crickets used during the experiment were all the same size, but to control for some continuous traits, we changed the orientation of the crickets as illustrated in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D. This method was intended to control for length and total area (see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We tested if the length occupied by the crickets was similar in both choices (see</w:t>
      </w:r>
      <w:ins w:id="131" w:author="Pablo Recio Santiago" w:date="2025-10-04T18:40:00Z" w16du:dateUtc="2025-10-04T09:10:00Z">
        <w:r w:rsidR="007611F8">
          <w:rPr>
            <w:rFonts w:ascii="Times New Roman" w:hAnsi="Times New Roman" w:cs="Times New Roman"/>
          </w:rPr>
          <w:t xml:space="preserve"> Fig. S1 and Fig S2 in </w:t>
        </w:r>
      </w:ins>
      <w:del w:id="132" w:author="Pablo Recio Santiago" w:date="2025-10-04T18:40:00Z" w16du:dateUtc="2025-10-04T09:10:00Z">
        <w:r w:rsidRPr="000A7B35" w:rsidDel="007611F8">
          <w:rPr>
            <w:rFonts w:ascii="Times New Roman" w:hAnsi="Times New Roman" w:cs="Times New Roman"/>
          </w:rPr>
          <w:delText xml:space="preserve"> </w:delText>
        </w:r>
      </w:del>
      <w:r w:rsidRPr="000A7B35">
        <w:rPr>
          <w:rFonts w:ascii="Times New Roman" w:hAnsi="Times New Roman" w:cs="Times New Roman"/>
          <w:i/>
          <w:iCs/>
        </w:rPr>
        <w:t>Supplementary Material: Control of size in both options</w:t>
      </w:r>
      <w:r w:rsidRPr="000A7B35">
        <w:rPr>
          <w:rFonts w:ascii="Times New Roman" w:hAnsi="Times New Roman" w:cs="Times New Roman"/>
        </w:rPr>
        <w:t xml:space="preserve">). </w:t>
      </w:r>
      <w:del w:id="133" w:author="Pablo Recio Santiago" w:date="2025-09-10T19:02:00Z" w16du:dateUtc="2025-09-10T09:32:00Z">
        <w:r w:rsidRPr="000A7B35" w:rsidDel="00183D6D">
          <w:rPr>
            <w:rFonts w:ascii="Times New Roman" w:hAnsi="Times New Roman" w:cs="Times New Roman"/>
          </w:rPr>
          <w:delText>Our results</w:delText>
        </w:r>
      </w:del>
      <w:ins w:id="134" w:author="Pablo Recio Santiago" w:date="2025-09-10T19:02:00Z" w16du:dateUtc="2025-09-10T09:32:00Z">
        <w:r w:rsidR="00183D6D">
          <w:rPr>
            <w:rFonts w:ascii="Times New Roman" w:hAnsi="Times New Roman" w:cs="Times New Roman"/>
          </w:rPr>
          <w:t>This analysis</w:t>
        </w:r>
      </w:ins>
      <w:r w:rsidRPr="000A7B35">
        <w:rPr>
          <w:rFonts w:ascii="Times New Roman" w:hAnsi="Times New Roman" w:cs="Times New Roman"/>
        </w:rPr>
        <w:t xml:space="preserve">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In addition, after the experiments, we </w:t>
      </w:r>
      <w:ins w:id="135" w:author="Pablo Recio Santiago" w:date="2025-09-10T19:09:00Z" w16du:dateUtc="2025-09-10T09:39:00Z">
        <w:r w:rsidR="00410708">
          <w:rPr>
            <w:rFonts w:ascii="Times New Roman" w:hAnsi="Times New Roman" w:cs="Times New Roman"/>
          </w:rPr>
          <w:t xml:space="preserve">subjected the </w:t>
        </w:r>
      </w:ins>
      <w:ins w:id="136" w:author="Pablo Recio Santiago" w:date="2025-09-24T17:13:00Z" w16du:dateUtc="2025-09-24T07:43:00Z">
        <w:r w:rsidR="0091599F">
          <w:rPr>
            <w:rFonts w:ascii="Times New Roman" w:hAnsi="Times New Roman" w:cs="Times New Roman"/>
          </w:rPr>
          <w:t xml:space="preserve">same </w:t>
        </w:r>
      </w:ins>
      <w:ins w:id="137" w:author="Pablo Recio Santiago" w:date="2025-09-10T19:09:00Z" w16du:dateUtc="2025-09-10T09:39:00Z">
        <w:r w:rsidR="00410708">
          <w:rPr>
            <w:rFonts w:ascii="Times New Roman" w:hAnsi="Times New Roman" w:cs="Times New Roman"/>
          </w:rPr>
          <w:t>lizards to</w:t>
        </w:r>
      </w:ins>
      <w:del w:id="138" w:author="Pablo Recio Santiago" w:date="2025-09-10T19:09:00Z" w16du:dateUtc="2025-09-10T09:39:00Z">
        <w:r w:rsidRPr="000A7B35" w:rsidDel="00410708">
          <w:rPr>
            <w:rFonts w:ascii="Times New Roman" w:hAnsi="Times New Roman" w:cs="Times New Roman"/>
          </w:rPr>
          <w:delText>conducted</w:delText>
        </w:r>
      </w:del>
      <w:r w:rsidRPr="000A7B35">
        <w:rPr>
          <w:rFonts w:ascii="Times New Roman" w:hAnsi="Times New Roman" w:cs="Times New Roman"/>
        </w:rPr>
        <w:t xml:space="preserve"> another set of trials to test whether the orientation of the crickets could affect lizards’ choice, but we found no effect of orientation (see </w:t>
      </w:r>
      <w:r w:rsidRPr="000A7B35">
        <w:rPr>
          <w:rFonts w:ascii="Times New Roman" w:hAnsi="Times New Roman" w:cs="Times New Roman"/>
          <w:i/>
          <w:iCs/>
        </w:rPr>
        <w:t>Supplementary Material: Prey orientation test</w:t>
      </w:r>
      <w:r w:rsidRPr="000A7B35">
        <w:rPr>
          <w:rFonts w:ascii="Times New Roman" w:hAnsi="Times New Roman" w:cs="Times New Roman"/>
        </w:rPr>
        <w:t>).</w:t>
      </w:r>
    </w:p>
    <w:p w14:paraId="2C4C805B" w14:textId="68139B62"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w:t>
      </w:r>
      <w:del w:id="139" w:author="Pablo Recio Santiago" w:date="2025-09-10T12:18:00Z" w16du:dateUtc="2025-09-10T02:48:00Z">
        <w:r w:rsidRPr="000A7B35" w:rsidDel="008B0511">
          <w:rPr>
            <w:rFonts w:ascii="Times New Roman" w:hAnsi="Times New Roman" w:cs="Times New Roman"/>
          </w:rPr>
          <w:delText xml:space="preserve">However, to further control for side biases, the higher number of crickets was randomly placed on the right or the left platform. </w:delText>
        </w:r>
      </w:del>
      <w:del w:id="140" w:author="Pablo Recio Santiago" w:date="2025-09-09T19:04:00Z" w16du:dateUtc="2025-09-09T09:34:00Z">
        <w:r w:rsidRPr="000A7B35" w:rsidDel="00654856">
          <w:rPr>
            <w:rFonts w:ascii="Times New Roman" w:hAnsi="Times New Roman" w:cs="Times New Roman"/>
          </w:rPr>
          <w:delText>We also counterbalanced the number of individuals per treatment tested in the same type of trial each day</w:delText>
        </w:r>
      </w:del>
      <w:del w:id="141" w:author="Pablo Recio Santiago" w:date="2025-09-09T19:05:00Z" w16du:dateUtc="2025-09-09T09:35:00Z">
        <w:r w:rsidRPr="000A7B35" w:rsidDel="00654856">
          <w:rPr>
            <w:rFonts w:ascii="Times New Roman" w:hAnsi="Times New Roman" w:cs="Times New Roman"/>
          </w:rPr>
          <w:delText>.</w:delText>
        </w:r>
      </w:del>
    </w:p>
    <w:tbl>
      <w:tblPr>
        <w:tblStyle w:val="Table"/>
        <w:tblW w:w="5000" w:type="pct"/>
        <w:tblLook w:val="0000" w:firstRow="0" w:lastRow="0" w:firstColumn="0" w:lastColumn="0" w:noHBand="0" w:noVBand="0"/>
      </w:tblPr>
      <w:tblGrid>
        <w:gridCol w:w="9576"/>
      </w:tblGrid>
      <w:tr w:rsidR="004436F5" w:rsidRPr="000A7B35" w14:paraId="2C4C805E" w14:textId="77777777">
        <w:tc>
          <w:tcPr>
            <w:tcW w:w="0" w:type="auto"/>
          </w:tcPr>
          <w:p w14:paraId="2C4C805C" w14:textId="77777777" w:rsidR="004436F5" w:rsidRPr="000A7B35" w:rsidRDefault="006C531E" w:rsidP="000A7B35">
            <w:pPr>
              <w:spacing w:line="480" w:lineRule="auto"/>
              <w:jc w:val="center"/>
              <w:rPr>
                <w:rFonts w:ascii="Times New Roman" w:hAnsi="Times New Roman" w:cs="Times New Roman"/>
              </w:rPr>
            </w:pPr>
            <w:bookmarkStart w:id="142" w:name="fig-Methods"/>
            <w:r w:rsidRPr="000A7B35">
              <w:rPr>
                <w:rFonts w:ascii="Times New Roman" w:hAnsi="Times New Roman" w:cs="Times New Roman"/>
                <w:noProof/>
              </w:rPr>
              <w:lastRenderedPageBreak/>
              <w:drawing>
                <wp:inline distT="0" distB="0" distL="0" distR="0" wp14:anchorId="2C4C85FC" wp14:editId="2C4C85FD">
                  <wp:extent cx="5334000" cy="5676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df"/>
                          <pic:cNvPicPr>
                            <a:picLocks noChangeAspect="1" noChangeArrowheads="1"/>
                          </pic:cNvPicPr>
                        </pic:nvPicPr>
                        <pic:blipFill>
                          <a:blip r:embed="rId7"/>
                          <a:stretch>
                            <a:fillRect/>
                          </a:stretch>
                        </pic:blipFill>
                        <pic:spPr bwMode="auto">
                          <a:xfrm>
                            <a:off x="0" y="0"/>
                            <a:ext cx="5334000" cy="5676802"/>
                          </a:xfrm>
                          <a:prstGeom prst="rect">
                            <a:avLst/>
                          </a:prstGeom>
                          <a:noFill/>
                          <a:ln w="9525">
                            <a:noFill/>
                            <a:headEnd/>
                            <a:tailEnd/>
                          </a:ln>
                        </pic:spPr>
                      </pic:pic>
                    </a:graphicData>
                  </a:graphic>
                </wp:inline>
              </w:drawing>
            </w:r>
          </w:p>
          <w:p w14:paraId="2C4C805D" w14:textId="77777777" w:rsidR="004436F5" w:rsidRPr="006C531E" w:rsidRDefault="006C531E" w:rsidP="000A7B35">
            <w:pPr>
              <w:pStyle w:val="ImageCaption"/>
              <w:spacing w:before="200" w:line="480" w:lineRule="auto"/>
              <w:rPr>
                <w:rFonts w:ascii="Times New Roman" w:hAnsi="Times New Roman" w:cs="Times New Roman"/>
                <w:i w:val="0"/>
                <w:iCs/>
              </w:rPr>
            </w:pPr>
            <w:r w:rsidRPr="006C531E">
              <w:rPr>
                <w:rFonts w:ascii="Times New Roman" w:hAnsi="Times New Roman" w:cs="Times New Roman"/>
                <w:i w:val="0"/>
                <w:iCs/>
              </w:rPr>
              <w:t>Fig 1— Experimental design. Panel (</w:t>
            </w:r>
            <w:r w:rsidRPr="006C531E">
              <w:rPr>
                <w:rFonts w:ascii="Times New Roman" w:hAnsi="Times New Roman" w:cs="Times New Roman"/>
                <w:b/>
                <w:bCs/>
                <w:i w:val="0"/>
                <w:iCs/>
              </w:rPr>
              <w:t>A</w:t>
            </w:r>
            <w:r w:rsidRPr="006C531E">
              <w:rPr>
                <w:rFonts w:ascii="Times New Roman" w:hAnsi="Times New Roman" w:cs="Times New Roman"/>
                <w:i w:val="0"/>
                <w:iCs/>
              </w:rPr>
              <w:t>) shows the early environment manipulation procedures. (</w:t>
            </w:r>
            <w:r w:rsidRPr="006C531E">
              <w:rPr>
                <w:rFonts w:ascii="Times New Roman" w:hAnsi="Times New Roman" w:cs="Times New Roman"/>
                <w:b/>
                <w:bCs/>
                <w:i w:val="0"/>
                <w:iCs/>
              </w:rPr>
              <w:t>B</w:t>
            </w:r>
            <w:r w:rsidRPr="006C531E">
              <w:rPr>
                <w:rFonts w:ascii="Times New Roman" w:hAnsi="Times New Roman" w:cs="Times New Roman"/>
                <w:i w:val="0"/>
                <w:iCs/>
              </w:rPr>
              <w:t>) illustrates the arena where the tests were performed, while panel (</w:t>
            </w:r>
            <w:r w:rsidRPr="006C531E">
              <w:rPr>
                <w:rFonts w:ascii="Times New Roman" w:hAnsi="Times New Roman" w:cs="Times New Roman"/>
                <w:b/>
                <w:bCs/>
                <w:i w:val="0"/>
                <w:iCs/>
              </w:rPr>
              <w:t>C</w:t>
            </w:r>
            <w:r w:rsidRPr="006C531E">
              <w:rPr>
                <w:rFonts w:ascii="Times New Roman" w:hAnsi="Times New Roman" w:cs="Times New Roman"/>
                <w:i w:val="0"/>
                <w:iCs/>
              </w:rPr>
              <w:t>) indicates the measurements of the platform used for the experiments. Finally, panel (</w:t>
            </w:r>
            <w:r w:rsidRPr="006C531E">
              <w:rPr>
                <w:rFonts w:ascii="Times New Roman" w:hAnsi="Times New Roman" w:cs="Times New Roman"/>
                <w:b/>
                <w:bCs/>
                <w:i w:val="0"/>
                <w:iCs/>
              </w:rPr>
              <w:t>D</w:t>
            </w:r>
            <w:r w:rsidRPr="006C531E">
              <w:rPr>
                <w:rFonts w:ascii="Times New Roman" w:hAnsi="Times New Roman" w:cs="Times New Roman"/>
                <w:i w:val="0"/>
                <w:iCs/>
              </w:rPr>
              <w:t>) displays the types of numerical tests used and the orientation of the crickets in each test.</w:t>
            </w:r>
          </w:p>
        </w:tc>
        <w:bookmarkEnd w:id="142"/>
      </w:tr>
    </w:tbl>
    <w:p w14:paraId="2C4C805F" w14:textId="1E063C89"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All tests were done between 1000-1200 hours when the lizards were most active. Each trial was performed daily for five days between the 17</w:t>
      </w:r>
      <w:r w:rsidRPr="000A7B35">
        <w:rPr>
          <w:rFonts w:ascii="Times New Roman" w:hAnsi="Times New Roman" w:cs="Times New Roman"/>
          <w:vertAlign w:val="superscript"/>
        </w:rPr>
        <w:t>th</w:t>
      </w:r>
      <w:r w:rsidRPr="000A7B35">
        <w:rPr>
          <w:rFonts w:ascii="Times New Roman" w:hAnsi="Times New Roman" w:cs="Times New Roman"/>
        </w:rPr>
        <w:t xml:space="preserve"> and 22</w:t>
      </w:r>
      <w:r w:rsidRPr="000A7B35">
        <w:rPr>
          <w:rFonts w:ascii="Times New Roman" w:hAnsi="Times New Roman" w:cs="Times New Roman"/>
          <w:vertAlign w:val="superscript"/>
        </w:rPr>
        <w:t>nd</w:t>
      </w:r>
      <w:r w:rsidRPr="000A7B35">
        <w:rPr>
          <w:rFonts w:ascii="Times New Roman" w:hAnsi="Times New Roman" w:cs="Times New Roman"/>
        </w:rPr>
        <w:t xml:space="preserve"> of May 2024. </w:t>
      </w:r>
      <w:ins w:id="143" w:author="Pablo Recio Santiago" w:date="2025-09-10T12:26:00Z" w16du:dateUtc="2025-09-10T02:56:00Z">
        <w:r w:rsidR="008B0511">
          <w:rPr>
            <w:rFonts w:ascii="Times New Roman" w:hAnsi="Times New Roman" w:cs="Times New Roman"/>
          </w:rPr>
          <w:t xml:space="preserve">Every trial began when we </w:t>
        </w:r>
        <w:r w:rsidR="008B0511">
          <w:rPr>
            <w:rFonts w:ascii="Times New Roman" w:hAnsi="Times New Roman" w:cs="Times New Roman"/>
          </w:rPr>
          <w:lastRenderedPageBreak/>
          <w:t>left the platform with the cr</w:t>
        </w:r>
      </w:ins>
      <w:ins w:id="144" w:author="Pablo Recio Santiago" w:date="2025-09-10T12:27:00Z" w16du:dateUtc="2025-09-10T02:57:00Z">
        <w:r w:rsidR="008B0511">
          <w:rPr>
            <w:rFonts w:ascii="Times New Roman" w:hAnsi="Times New Roman" w:cs="Times New Roman"/>
          </w:rPr>
          <w:t>i</w:t>
        </w:r>
      </w:ins>
      <w:ins w:id="145" w:author="Pablo Recio Santiago" w:date="2025-09-10T12:26:00Z" w16du:dateUtc="2025-09-10T02:56:00Z">
        <w:r w:rsidR="008B0511">
          <w:rPr>
            <w:rFonts w:ascii="Times New Roman" w:hAnsi="Times New Roman" w:cs="Times New Roman"/>
          </w:rPr>
          <w:t xml:space="preserve">ckets in the </w:t>
        </w:r>
        <w:proofErr w:type="gramStart"/>
        <w:r w:rsidR="008B0511">
          <w:rPr>
            <w:rFonts w:ascii="Times New Roman" w:hAnsi="Times New Roman" w:cs="Times New Roman"/>
          </w:rPr>
          <w:t>enclosure</w:t>
        </w:r>
      </w:ins>
      <w:ins w:id="146" w:author="Pablo Recio Santiago" w:date="2025-09-10T12:27:00Z" w16du:dateUtc="2025-09-10T02:57:00Z">
        <w:r w:rsidR="008B0511">
          <w:rPr>
            <w:rFonts w:ascii="Times New Roman" w:hAnsi="Times New Roman" w:cs="Times New Roman"/>
          </w:rPr>
          <w:t>, and</w:t>
        </w:r>
        <w:proofErr w:type="gramEnd"/>
        <w:r w:rsidR="008B0511">
          <w:rPr>
            <w:rFonts w:ascii="Times New Roman" w:hAnsi="Times New Roman" w:cs="Times New Roman"/>
          </w:rPr>
          <w:t xml:space="preserve"> lasted for 90 minutes until we took the platform away. </w:t>
        </w:r>
      </w:ins>
      <w:r w:rsidRPr="000A7B35">
        <w:rPr>
          <w:rFonts w:ascii="Times New Roman" w:hAnsi="Times New Roman" w:cs="Times New Roman"/>
        </w:rPr>
        <w:t xml:space="preserve">We recorded three main variables: </w:t>
      </w:r>
      <w:proofErr w:type="spellStart"/>
      <w:r w:rsidRPr="000A7B35">
        <w:rPr>
          <w:rFonts w:ascii="Times New Roman" w:hAnsi="Times New Roman" w:cs="Times New Roman"/>
        </w:rPr>
        <w:t>i</w:t>
      </w:r>
      <w:proofErr w:type="spellEnd"/>
      <w:r w:rsidRPr="000A7B35">
        <w:rPr>
          <w:rFonts w:ascii="Times New Roman" w:hAnsi="Times New Roman" w:cs="Times New Roman"/>
        </w:rPr>
        <w:t xml:space="preserve">) </w:t>
      </w:r>
      <w:r w:rsidRPr="000A7B35">
        <w:rPr>
          <w:rFonts w:ascii="Times New Roman" w:hAnsi="Times New Roman" w:cs="Times New Roman"/>
          <w:i/>
          <w:iCs/>
        </w:rPr>
        <w:t>Latency</w:t>
      </w:r>
      <w:r w:rsidRPr="000A7B35">
        <w:rPr>
          <w:rFonts w:ascii="Times New Roman" w:hAnsi="Times New Roman" w:cs="Times New Roman"/>
        </w:rPr>
        <w:t>, defined as the time between the start of the test</w:t>
      </w:r>
      <w:ins w:id="147" w:author="Pablo Recio Santiago" w:date="2025-09-09T20:17:00Z" w16du:dateUtc="2025-09-09T10:47:00Z">
        <w:r w:rsidR="00B57ECE">
          <w:t>—</w:t>
        </w:r>
      </w:ins>
      <w:del w:id="148" w:author="Pablo Recio Santiago" w:date="2025-09-09T20:17:00Z" w16du:dateUtc="2025-09-09T10:47:00Z">
        <w:r w:rsidRPr="000A7B35" w:rsidDel="00B57ECE">
          <w:rPr>
            <w:rFonts w:ascii="Times New Roman" w:hAnsi="Times New Roman" w:cs="Times New Roman"/>
          </w:rPr>
          <w:delText xml:space="preserve"> - </w:delText>
        </w:r>
      </w:del>
      <w:r w:rsidRPr="000A7B35">
        <w:rPr>
          <w:rFonts w:ascii="Times New Roman" w:hAnsi="Times New Roman" w:cs="Times New Roman"/>
        </w:rPr>
        <w:t>when the platform was left in the enclosure</w:t>
      </w:r>
      <w:ins w:id="149" w:author="Pablo Recio Santiago" w:date="2025-09-09T20:17:00Z" w16du:dateUtc="2025-09-09T10:47:00Z">
        <w:r w:rsidR="00B57ECE">
          <w:t>—</w:t>
        </w:r>
      </w:ins>
      <w:del w:id="150" w:author="Pablo Recio Santiago" w:date="2025-09-09T20:17:00Z" w16du:dateUtc="2025-09-09T10:47:00Z">
        <w:r w:rsidRPr="000A7B35" w:rsidDel="00B57ECE">
          <w:rPr>
            <w:rFonts w:ascii="Times New Roman" w:hAnsi="Times New Roman" w:cs="Times New Roman"/>
          </w:rPr>
          <w:delText xml:space="preserve"> - </w:delText>
        </w:r>
      </w:del>
      <w:r w:rsidRPr="000A7B35">
        <w:rPr>
          <w:rFonts w:ascii="Times New Roman" w:hAnsi="Times New Roman" w:cs="Times New Roman"/>
        </w:rPr>
        <w:t>until the first interaction with one of the options; ii) First choice of the lizard (</w:t>
      </w:r>
      <w:r w:rsidRPr="000A7B35">
        <w:rPr>
          <w:rFonts w:ascii="Times New Roman" w:hAnsi="Times New Roman" w:cs="Times New Roman"/>
          <w:i/>
          <w:iCs/>
        </w:rPr>
        <w:t>Choice</w:t>
      </w:r>
      <w:r w:rsidRPr="000A7B35">
        <w:rPr>
          <w:rFonts w:ascii="Times New Roman" w:hAnsi="Times New Roman" w:cs="Times New Roman"/>
        </w:rPr>
        <w:t xml:space="preserve">), recorded as 1 if the lizard interacted first with the larger amount or 0 if not; and iii) </w:t>
      </w:r>
      <w:r w:rsidRPr="000A7B35">
        <w:rPr>
          <w:rFonts w:ascii="Times New Roman" w:hAnsi="Times New Roman" w:cs="Times New Roman"/>
          <w:i/>
          <w:iCs/>
        </w:rPr>
        <w:t>Interest</w:t>
      </w:r>
      <w:r w:rsidRPr="000A7B35">
        <w:rPr>
          <w:rFonts w:ascii="Times New Roman" w:hAnsi="Times New Roman" w:cs="Times New Roman"/>
        </w:rPr>
        <w:t xml:space="preserve"> shown for the higher amount of food (detailed below). </w:t>
      </w:r>
      <w:ins w:id="151" w:author="Pablo Recio Santiago" w:date="2025-09-10T12:38:00Z" w16du:dateUtc="2025-09-10T03:08:00Z">
        <w:r w:rsidR="0085722B" w:rsidRPr="0085722B">
          <w:rPr>
            <w:rFonts w:ascii="Times New Roman" w:hAnsi="Times New Roman" w:cs="Times New Roman"/>
          </w:rPr>
          <w:t xml:space="preserve">Interaction was defined as touching the Petri dish with the snout or having the front half of the body on the platform. For each option, and regardless of </w:t>
        </w:r>
      </w:ins>
      <w:ins w:id="152" w:author="Pablo Recio Santiago" w:date="2025-09-24T17:16:00Z" w16du:dateUtc="2025-09-24T07:46:00Z">
        <w:r w:rsidR="0091599F" w:rsidRPr="0091599F">
          <w:rPr>
            <w:rFonts w:ascii="Times New Roman" w:hAnsi="Times New Roman" w:cs="Times New Roman"/>
            <w:i/>
            <w:iCs/>
            <w:rPrChange w:id="153" w:author="Pablo Recio Santiago" w:date="2025-09-24T17:16:00Z" w16du:dateUtc="2025-09-24T07:46:00Z">
              <w:rPr>
                <w:rFonts w:ascii="Times New Roman" w:hAnsi="Times New Roman" w:cs="Times New Roman"/>
              </w:rPr>
            </w:rPrChange>
          </w:rPr>
          <w:t>L</w:t>
        </w:r>
      </w:ins>
      <w:ins w:id="154" w:author="Pablo Recio Santiago" w:date="2025-09-10T12:38:00Z" w16du:dateUtc="2025-09-10T03:08:00Z">
        <w:r w:rsidR="0085722B" w:rsidRPr="0091599F">
          <w:rPr>
            <w:rFonts w:ascii="Times New Roman" w:hAnsi="Times New Roman" w:cs="Times New Roman"/>
            <w:i/>
            <w:iCs/>
            <w:rPrChange w:id="155" w:author="Pablo Recio Santiago" w:date="2025-09-24T17:16:00Z" w16du:dateUtc="2025-09-24T07:46:00Z">
              <w:rPr>
                <w:rFonts w:ascii="Times New Roman" w:hAnsi="Times New Roman" w:cs="Times New Roman"/>
              </w:rPr>
            </w:rPrChange>
          </w:rPr>
          <w:t>atency</w:t>
        </w:r>
        <w:r w:rsidR="0085722B" w:rsidRPr="0085722B">
          <w:rPr>
            <w:rFonts w:ascii="Times New Roman" w:hAnsi="Times New Roman" w:cs="Times New Roman"/>
          </w:rPr>
          <w:t>, we recorded the time the lizard spent interacting with it for five minutes after the first interaction. The timer was not paused if the lizard walked away, so the recorded time reflects total engagement with each option during the first five minutes following initial contact. We calculated</w:t>
        </w:r>
        <w:r w:rsidR="0085722B" w:rsidRPr="0085722B" w:rsidDel="0085722B">
          <w:rPr>
            <w:rFonts w:ascii="Times New Roman" w:hAnsi="Times New Roman" w:cs="Times New Roman"/>
          </w:rPr>
          <w:t xml:space="preserve"> </w:t>
        </w:r>
      </w:ins>
      <w:del w:id="156" w:author="Pablo Recio Santiago" w:date="2025-09-10T12:38:00Z" w16du:dateUtc="2025-09-10T03:08:00Z">
        <w:r w:rsidRPr="000A7B35" w:rsidDel="0085722B">
          <w:rPr>
            <w:rFonts w:ascii="Times New Roman" w:hAnsi="Times New Roman" w:cs="Times New Roman"/>
          </w:rPr>
          <w:delText xml:space="preserve">We considered that the lizard interacted with the food when it touched the Petri dish with its snout or when the front half of the body was on top of the platform. </w:delText>
        </w:r>
      </w:del>
      <w:del w:id="157" w:author="Pablo Recio Santiago" w:date="2025-09-10T12:37:00Z" w16du:dateUtc="2025-09-10T03:07:00Z">
        <w:r w:rsidRPr="000A7B35" w:rsidDel="0085722B">
          <w:rPr>
            <w:rFonts w:ascii="Times New Roman" w:hAnsi="Times New Roman" w:cs="Times New Roman"/>
          </w:rPr>
          <w:delText>After the first interaction with any of the options, we recorded the time spent interacting with that option for a maximum of five minutes. We recorded this time for both amounts of food independently of the first choice. We measured the interest shown for the higher amount of food (</w:delText>
        </w:r>
      </w:del>
      <w:r w:rsidRPr="000A7B35">
        <w:rPr>
          <w:rFonts w:ascii="Times New Roman" w:hAnsi="Times New Roman" w:cs="Times New Roman"/>
          <w:i/>
          <w:iCs/>
        </w:rPr>
        <w:t>Interest</w:t>
      </w:r>
      <w:del w:id="158" w:author="Pablo Recio Santiago" w:date="2025-09-10T12:37:00Z" w16du:dateUtc="2025-09-10T03:07:00Z">
        <w:r w:rsidRPr="000A7B35" w:rsidDel="0085722B">
          <w:rPr>
            <w:rFonts w:ascii="Times New Roman" w:hAnsi="Times New Roman" w:cs="Times New Roman"/>
          </w:rPr>
          <w:delText>)</w:delText>
        </w:r>
      </w:del>
      <w:r w:rsidRPr="000A7B35">
        <w:rPr>
          <w:rFonts w:ascii="Times New Roman" w:hAnsi="Times New Roman" w:cs="Times New Roman"/>
        </w:rPr>
        <w:t xml:space="preserve"> by subtracting the time spent interacting with the smaller food option from the time spent interacting with the larger one. If there was no interaction with one of the options during the test, we considered the time spent as zero for that option.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were noted as NA when there was no interaction with any of the choices</w:t>
      </w:r>
      <w:ins w:id="159" w:author="Pablo Recio Santiago" w:date="2025-09-10T12:42:00Z" w16du:dateUtc="2025-09-10T03:12:00Z">
        <w:r w:rsidR="00703E9E">
          <w:rPr>
            <w:rFonts w:ascii="Times New Roman" w:hAnsi="Times New Roman" w:cs="Times New Roman"/>
          </w:rPr>
          <w:t xml:space="preserve"> (n = </w:t>
        </w:r>
      </w:ins>
      <w:ins w:id="160" w:author="Pablo Recio Santiago" w:date="2025-09-10T12:46:00Z" w16du:dateUtc="2025-09-10T03:16:00Z">
        <w:r w:rsidR="00703E9E">
          <w:rPr>
            <w:rFonts w:ascii="Times New Roman" w:hAnsi="Times New Roman" w:cs="Times New Roman"/>
          </w:rPr>
          <w:t xml:space="preserve">4 </w:t>
        </w:r>
      </w:ins>
      <w:ins w:id="161" w:author="Pablo Recio Santiago" w:date="2025-09-10T12:42:00Z" w16du:dateUtc="2025-09-10T03:12:00Z">
        <w:r w:rsidR="00703E9E">
          <w:rPr>
            <w:rFonts w:ascii="Times New Roman" w:hAnsi="Times New Roman" w:cs="Times New Roman"/>
          </w:rPr>
          <w:t>observations)</w:t>
        </w:r>
      </w:ins>
      <w:r w:rsidRPr="000A7B35">
        <w:rPr>
          <w:rFonts w:ascii="Times New Roman" w:hAnsi="Times New Roman" w:cs="Times New Roman"/>
        </w:rPr>
        <w:t xml:space="preserve">. We also considered </w:t>
      </w:r>
      <w:r w:rsidRPr="000A7B35">
        <w:rPr>
          <w:rFonts w:ascii="Times New Roman" w:hAnsi="Times New Roman" w:cs="Times New Roman"/>
          <w:i/>
          <w:iCs/>
        </w:rPr>
        <w:t>Interest</w:t>
      </w:r>
      <w:r w:rsidRPr="000A7B35">
        <w:rPr>
          <w:rFonts w:ascii="Times New Roman" w:hAnsi="Times New Roman" w:cs="Times New Roman"/>
        </w:rPr>
        <w:t xml:space="preserve"> as NA in a few cases where the animals managed to lift the dish and eat the prey</w:t>
      </w:r>
      <w:ins w:id="162" w:author="Pablo Recio Santiago" w:date="2025-09-10T12:42:00Z" w16du:dateUtc="2025-09-10T03:12:00Z">
        <w:r w:rsidR="00703E9E">
          <w:rPr>
            <w:rFonts w:ascii="Times New Roman" w:hAnsi="Times New Roman" w:cs="Times New Roman"/>
          </w:rPr>
          <w:t xml:space="preserve"> (n = </w:t>
        </w:r>
      </w:ins>
      <w:ins w:id="163" w:author="Pablo Recio Santiago" w:date="2025-09-10T12:46:00Z" w16du:dateUtc="2025-09-10T03:16:00Z">
        <w:r w:rsidR="00703E9E">
          <w:rPr>
            <w:rFonts w:ascii="Times New Roman" w:hAnsi="Times New Roman" w:cs="Times New Roman"/>
          </w:rPr>
          <w:t xml:space="preserve">7 </w:t>
        </w:r>
      </w:ins>
      <w:ins w:id="164" w:author="Pablo Recio Santiago" w:date="2025-09-10T12:42:00Z" w16du:dateUtc="2025-09-10T03:12:00Z">
        <w:r w:rsidR="00703E9E">
          <w:rPr>
            <w:rFonts w:ascii="Times New Roman" w:hAnsi="Times New Roman" w:cs="Times New Roman"/>
          </w:rPr>
          <w:t>observations)</w:t>
        </w:r>
      </w:ins>
      <w:r w:rsidRPr="000A7B35">
        <w:rPr>
          <w:rFonts w:ascii="Times New Roman" w:hAnsi="Times New Roman" w:cs="Times New Roman"/>
        </w:rPr>
        <w:t xml:space="preserve">; </w:t>
      </w:r>
      <w:r w:rsidRPr="000A7B35">
        <w:rPr>
          <w:rFonts w:ascii="Times New Roman" w:hAnsi="Times New Roman" w:cs="Times New Roman"/>
          <w:i/>
          <w:iCs/>
        </w:rPr>
        <w:t>Latency</w:t>
      </w:r>
      <w:r w:rsidRPr="000A7B35">
        <w:rPr>
          <w:rFonts w:ascii="Times New Roman" w:hAnsi="Times New Roman" w:cs="Times New Roman"/>
        </w:rPr>
        <w:t xml:space="preserve"> and </w:t>
      </w:r>
      <w:r w:rsidRPr="000A7B35">
        <w:rPr>
          <w:rFonts w:ascii="Times New Roman" w:hAnsi="Times New Roman" w:cs="Times New Roman"/>
          <w:i/>
          <w:iCs/>
        </w:rPr>
        <w:t>Choice</w:t>
      </w:r>
      <w:r w:rsidRPr="000A7B35">
        <w:rPr>
          <w:rFonts w:ascii="Times New Roman" w:hAnsi="Times New Roman" w:cs="Times New Roman"/>
        </w:rPr>
        <w:t xml:space="preserve"> were recorded and employed in the analyses. We excluded from the analyses all the individuals that did not make any choice in three or more tests</w:t>
      </w:r>
      <w:ins w:id="165" w:author="Pablo Recio Santiago" w:date="2025-09-10T12:48:00Z" w16du:dateUtc="2025-09-10T03:18:00Z">
        <w:r w:rsidR="00703E9E">
          <w:rPr>
            <w:rFonts w:ascii="Times New Roman" w:hAnsi="Times New Roman" w:cs="Times New Roman"/>
          </w:rPr>
          <w:t xml:space="preserve"> (n = 0 individuals excluded)</w:t>
        </w:r>
      </w:ins>
      <w:r w:rsidRPr="000A7B35">
        <w:rPr>
          <w:rFonts w:ascii="Times New Roman" w:hAnsi="Times New Roman" w:cs="Times New Roman"/>
        </w:rPr>
        <w:t xml:space="preserve">. All the analyses were by one observer (PR), who was blind to the treatment of the lizards, but not the type of test or the number of crickets because the videos were </w:t>
      </w:r>
      <w:proofErr w:type="spellStart"/>
      <w:r w:rsidRPr="000A7B35">
        <w:rPr>
          <w:rFonts w:ascii="Times New Roman" w:hAnsi="Times New Roman" w:cs="Times New Roman"/>
        </w:rPr>
        <w:t>analysed</w:t>
      </w:r>
      <w:proofErr w:type="spellEnd"/>
      <w:r w:rsidRPr="000A7B35">
        <w:rPr>
          <w:rFonts w:ascii="Times New Roman" w:hAnsi="Times New Roman" w:cs="Times New Roman"/>
        </w:rPr>
        <w:t xml:space="preserve"> manually.</w:t>
      </w:r>
    </w:p>
    <w:p w14:paraId="2C4C8060" w14:textId="426742A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Motivation plays a key role in animals’ performance in spontaneous choice tests </w:t>
      </w:r>
      <w:del w:id="166" w:author="Pablo Recio Santiago" w:date="2025-09-10T21:59:00Z" w16du:dateUtc="2025-09-10T12:29:00Z">
        <w:r w:rsidRPr="000A7B35" w:rsidDel="005A0E03">
          <w:rPr>
            <w:rFonts w:ascii="Times New Roman" w:hAnsi="Times New Roman" w:cs="Times New Roman"/>
          </w:rPr>
          <w:delText>(</w:delText>
        </w:r>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ins w:id="167" w:author="Pablo Recio Santiago" w:date="2025-09-10T21:59:00Z" w16du:dateUtc="2025-09-10T12:29:00Z">
        <w:r w:rsidR="005A0E03">
          <w:rPr>
            <w:rFonts w:ascii="Times New Roman" w:hAnsi="Times New Roman" w:cs="Times New Roman"/>
          </w:rPr>
          <w:t>(</w:t>
        </w:r>
      </w:ins>
      <w:proofErr w:type="spellStart"/>
      <w:del w:id="168" w:author="Pablo Recio Santiago" w:date="2025-09-10T21:59:00Z" w16du:dateUtc="2025-09-10T12:29:00Z">
        <w:r w:rsidRPr="000A7B35" w:rsidDel="005A0E03">
          <w:rPr>
            <w:rFonts w:ascii="Times New Roman" w:hAnsi="Times New Roman" w:cs="Times New Roman"/>
          </w:rPr>
          <w:delText xml:space="preserve">; </w:delText>
        </w:r>
      </w:del>
      <w:hyperlink w:anchor="ref-bisazza2014experim">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et al. 2014</w:t>
        </w:r>
      </w:hyperlink>
      <w:ins w:id="169" w:author="Pablo Recio Santiago" w:date="2025-09-10T21:59:00Z" w16du:dateUtc="2025-09-10T12:29:00Z">
        <w:r w:rsidR="005A0E03">
          <w:t>; Gazes et al. 2018</w:t>
        </w:r>
      </w:ins>
      <w:r w:rsidRPr="000A7B35">
        <w:rPr>
          <w:rFonts w:ascii="Times New Roman" w:hAnsi="Times New Roman" w:cs="Times New Roman"/>
        </w:rPr>
        <w:t>). To ensure that lizards remained motivated to forage, they were provided only one cricket</w:t>
      </w:r>
      <w:ins w:id="170" w:author="Pablo Recio Santiago" w:date="2025-09-10T12:50:00Z" w16du:dateUtc="2025-09-10T03:20:00Z">
        <w:r w:rsidR="009F58B0">
          <w:rPr>
            <w:rFonts w:ascii="Times New Roman" w:hAnsi="Times New Roman" w:cs="Times New Roman"/>
          </w:rPr>
          <w:t xml:space="preserve"> per day</w:t>
        </w:r>
      </w:ins>
      <w:r w:rsidRPr="000A7B35">
        <w:rPr>
          <w:rFonts w:ascii="Times New Roman" w:hAnsi="Times New Roman" w:cs="Times New Roman"/>
        </w:rPr>
        <w:t xml:space="preserve"> during </w:t>
      </w:r>
      <w:proofErr w:type="spellStart"/>
      <w:r w:rsidRPr="000A7B35">
        <w:rPr>
          <w:rFonts w:ascii="Times New Roman" w:hAnsi="Times New Roman" w:cs="Times New Roman"/>
        </w:rPr>
        <w:t>acclimatisation</w:t>
      </w:r>
      <w:proofErr w:type="spellEnd"/>
      <w:r w:rsidRPr="000A7B35">
        <w:rPr>
          <w:rFonts w:ascii="Times New Roman" w:hAnsi="Times New Roman" w:cs="Times New Roman"/>
        </w:rPr>
        <w:t xml:space="preserve"> and the numerical task (see above). </w:t>
      </w:r>
      <w:r w:rsidRPr="000A7B35">
        <w:rPr>
          <w:rFonts w:ascii="Times New Roman" w:hAnsi="Times New Roman" w:cs="Times New Roman"/>
        </w:rPr>
        <w:lastRenderedPageBreak/>
        <w:t xml:space="preserve">During </w:t>
      </w:r>
      <w:proofErr w:type="spellStart"/>
      <w:r w:rsidRPr="000A7B35">
        <w:rPr>
          <w:rFonts w:ascii="Times New Roman" w:hAnsi="Times New Roman" w:cs="Times New Roman"/>
        </w:rPr>
        <w:t>acclimatisation</w:t>
      </w:r>
      <w:proofErr w:type="spellEnd"/>
      <w:r w:rsidRPr="000A7B35">
        <w:rPr>
          <w:rFonts w:ascii="Times New Roman" w:hAnsi="Times New Roman" w:cs="Times New Roman"/>
        </w:rPr>
        <w:t xml:space="preserve">, lizards were fed at the same time each day as the experiments were conducted. In the numerical task, lizards received a cricket immediately after the test and then fasted for more than 20 hours, which we expected would help </w:t>
      </w:r>
      <w:proofErr w:type="spellStart"/>
      <w:r w:rsidRPr="000A7B35">
        <w:rPr>
          <w:rFonts w:ascii="Times New Roman" w:hAnsi="Times New Roman" w:cs="Times New Roman"/>
        </w:rPr>
        <w:t>standardise</w:t>
      </w:r>
      <w:proofErr w:type="spellEnd"/>
      <w:r w:rsidRPr="000A7B35">
        <w:rPr>
          <w:rFonts w:ascii="Times New Roman" w:hAnsi="Times New Roman" w:cs="Times New Roman"/>
        </w:rPr>
        <w:t xml:space="preserve"> fasting levels across 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p w14:paraId="2C4C8061"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71" w:name="statistical-analyses"/>
      <w:bookmarkEnd w:id="109"/>
      <w:r w:rsidRPr="008C2CDD">
        <w:rPr>
          <w:rFonts w:ascii="Times New Roman" w:hAnsi="Times New Roman" w:cs="Times New Roman"/>
          <w:color w:val="000000" w:themeColor="text1"/>
        </w:rPr>
        <w:t>Statistical analyses</w:t>
      </w:r>
    </w:p>
    <w:p w14:paraId="2C4C8062"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In our analyses, we fitted a multivariate Bayesian multilevel model using the </w:t>
      </w:r>
      <w:proofErr w:type="spellStart"/>
      <w:r w:rsidRPr="000A7B35">
        <w:rPr>
          <w:rFonts w:ascii="Times New Roman" w:hAnsi="Times New Roman" w:cs="Times New Roman"/>
        </w:rPr>
        <w:t>brm</w:t>
      </w:r>
      <w:proofErr w:type="spellEnd"/>
      <w:r w:rsidRPr="000A7B35">
        <w:rPr>
          <w:rFonts w:ascii="Times New Roman" w:hAnsi="Times New Roman" w:cs="Times New Roman"/>
        </w:rPr>
        <w:t xml:space="preserve"> function from the </w:t>
      </w:r>
      <w:r w:rsidRPr="000A7B35">
        <w:rPr>
          <w:rFonts w:ascii="Times New Roman" w:hAnsi="Times New Roman" w:cs="Times New Roman"/>
          <w:i/>
          <w:iCs/>
        </w:rPr>
        <w:t>brms</w:t>
      </w:r>
      <w:r w:rsidRPr="000A7B35">
        <w:rPr>
          <w:rFonts w:ascii="Times New Roman" w:hAnsi="Times New Roman" w:cs="Times New Roman"/>
        </w:rPr>
        <w:t xml:space="preserve"> package (</w:t>
      </w:r>
      <w:proofErr w:type="spellStart"/>
      <w:r w:rsidR="004436F5">
        <w:fldChar w:fldCharType="begin"/>
      </w:r>
      <w:r w:rsidR="004436F5">
        <w:instrText>HYPERLINK \l "ref-burkner2017brms" \h</w:instrText>
      </w:r>
      <w:r w:rsidR="004436F5">
        <w:fldChar w:fldCharType="separate"/>
      </w:r>
      <w:r w:rsidR="004436F5" w:rsidRPr="000A7B35">
        <w:rPr>
          <w:rStyle w:val="Hyperlink"/>
          <w:rFonts w:ascii="Times New Roman" w:hAnsi="Times New Roman" w:cs="Times New Roman"/>
        </w:rPr>
        <w:t>Bürkner</w:t>
      </w:r>
      <w:proofErr w:type="spellEnd"/>
      <w:r w:rsidR="004436F5" w:rsidRPr="000A7B35">
        <w:rPr>
          <w:rStyle w:val="Hyperlink"/>
          <w:rFonts w:ascii="Times New Roman" w:hAnsi="Times New Roman" w:cs="Times New Roman"/>
        </w:rPr>
        <w:t xml:space="preserve"> 2017</w:t>
      </w:r>
      <w:r w:rsidR="004436F5">
        <w:fldChar w:fldCharType="end"/>
      </w:r>
      <w:r w:rsidRPr="000A7B35">
        <w:rPr>
          <w:rFonts w:ascii="Times New Roman" w:hAnsi="Times New Roman" w:cs="Times New Roman"/>
        </w:rPr>
        <w:t>) in R (version 2.8.2) (</w:t>
      </w:r>
      <w:hyperlink w:anchor="ref-R">
        <w:r w:rsidR="004436F5" w:rsidRPr="000A7B35">
          <w:rPr>
            <w:rStyle w:val="Hyperlink"/>
            <w:rFonts w:ascii="Times New Roman" w:hAnsi="Times New Roman" w:cs="Times New Roman"/>
          </w:rPr>
          <w:t>R Core Team 2021</w:t>
        </w:r>
      </w:hyperlink>
      <w:r w:rsidRPr="000A7B35">
        <w:rPr>
          <w:rFonts w:ascii="Times New Roman" w:hAnsi="Times New Roman" w:cs="Times New Roman"/>
        </w:rPr>
        <w:t>). We ran four parallel MCMC chains of 3000 iterations for each model, with a warmup period of 1000 iterations. We checked that all MCMC chains converged (</w:t>
      </w:r>
      <w:proofErr w:type="spellStart"/>
      <w:r w:rsidRPr="000A7B35">
        <w:rPr>
          <w:rFonts w:ascii="Times New Roman" w:hAnsi="Times New Roman" w:cs="Times New Roman"/>
        </w:rPr>
        <w:t>Rhat</w:t>
      </w:r>
      <w:proofErr w:type="spellEnd"/>
      <w:r w:rsidRPr="000A7B35">
        <w:rPr>
          <w:rFonts w:ascii="Times New Roman" w:hAnsi="Times New Roman" w:cs="Times New Roman"/>
        </w:rPr>
        <w:t xml:space="preserve"> &lt; 1.2) and were mixing effectively to ensure we had &gt;1000 effective samples from the posterior distribution.</w:t>
      </w:r>
    </w:p>
    <w:p w14:paraId="2C4C8063" w14:textId="066F292D"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modelled the three main recorded </w:t>
      </w:r>
      <w:proofErr w:type="spellStart"/>
      <w:r w:rsidRPr="000A7B35">
        <w:rPr>
          <w:rFonts w:ascii="Times New Roman" w:hAnsi="Times New Roman" w:cs="Times New Roman"/>
        </w:rPr>
        <w:t>behaviours</w:t>
      </w:r>
      <w:proofErr w:type="spellEnd"/>
      <w:r w:rsidRPr="000A7B35">
        <w:rPr>
          <w:rFonts w:ascii="Times New Roman" w:hAnsi="Times New Roman" w:cs="Times New Roman"/>
        </w:rPr>
        <w:t xml:space="preserve">: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as the response variables. We assumed normal distributions for Latency (log-transformed) and Interest [family = </w:t>
      </w:r>
      <w:proofErr w:type="gramStart"/>
      <w:r w:rsidRPr="000A7B35">
        <w:rPr>
          <w:rFonts w:ascii="Times New Roman" w:hAnsi="Times New Roman" w:cs="Times New Roman"/>
        </w:rPr>
        <w:t>gaussian(</w:t>
      </w:r>
      <w:proofErr w:type="gramEnd"/>
      <w:r w:rsidRPr="000A7B35">
        <w:rPr>
          <w:rFonts w:ascii="Times New Roman" w:hAnsi="Times New Roman" w:cs="Times New Roman"/>
        </w:rPr>
        <w:t xml:space="preserve">)]. The error structure for Choice was modeled using a Bernoulli distribution with a logit link function [family = </w:t>
      </w:r>
      <w:proofErr w:type="gramStart"/>
      <w:r w:rsidRPr="000A7B35">
        <w:rPr>
          <w:rFonts w:ascii="Times New Roman" w:hAnsi="Times New Roman" w:cs="Times New Roman"/>
        </w:rPr>
        <w:t>Bernoulli(</w:t>
      </w:r>
      <w:proofErr w:type="gramEnd"/>
      <w:r w:rsidRPr="000A7B35">
        <w:rPr>
          <w:rFonts w:ascii="Times New Roman" w:hAnsi="Times New Roman" w:cs="Times New Roman"/>
        </w:rPr>
        <w:t xml:space="preserve">link = ‘logit’)]. We included test (1 VS 4, 1 VS 3, 2 VS 4, 2 VS 3, 3 VS 4), hormone (CORT versus Control), incubation temperature (Cold versus Hot), and the three-way interaction as fixed factors. We also included sex, and age </w:t>
      </w:r>
      <w:ins w:id="172" w:author="Pablo Recio Santiago" w:date="2025-09-10T12:56:00Z" w16du:dateUtc="2025-09-10T03:26:00Z">
        <w:r w:rsidR="009F58B0">
          <w:rPr>
            <w:rFonts w:ascii="Times New Roman" w:hAnsi="Times New Roman" w:cs="Times New Roman"/>
          </w:rPr>
          <w:t>(</w:t>
        </w:r>
      </w:ins>
      <w:ins w:id="173" w:author="Pablo Recio Santiago" w:date="2025-09-10T12:55:00Z" w16du:dateUtc="2025-09-10T03:25:00Z">
        <w:r w:rsidR="009F58B0">
          <w:rPr>
            <w:rFonts w:ascii="Times New Roman" w:hAnsi="Times New Roman" w:cs="Times New Roman"/>
          </w:rPr>
          <w:t>days since hatching)</w:t>
        </w:r>
      </w:ins>
      <w:ins w:id="174" w:author="Pablo Recio Santiago" w:date="2025-09-10T12:56:00Z" w16du:dateUtc="2025-09-10T03:26:00Z">
        <w:r w:rsidR="009F58B0">
          <w:rPr>
            <w:rFonts w:ascii="Times New Roman" w:hAnsi="Times New Roman" w:cs="Times New Roman"/>
          </w:rPr>
          <w:t xml:space="preserve"> </w:t>
        </w:r>
      </w:ins>
      <w:r w:rsidRPr="000A7B35">
        <w:rPr>
          <w:rFonts w:ascii="Times New Roman" w:hAnsi="Times New Roman" w:cs="Times New Roman"/>
        </w:rPr>
        <w:t xml:space="preserve">as predictors. </w:t>
      </w:r>
      <w:ins w:id="175" w:author="Pablo Recio Santiago" w:date="2025-09-10T13:05:00Z" w16du:dateUtc="2025-09-10T03:35:00Z">
        <w:r w:rsidR="00BC4820" w:rsidRPr="00BC4820">
          <w:rPr>
            <w:rFonts w:ascii="Times New Roman" w:hAnsi="Times New Roman" w:cs="Times New Roman"/>
          </w:rPr>
          <w:t>Age was centered to the mean to facilitate interpretation of model estimates, and posterior predictions were averaged across sexes to provide estimates independent of the reference category.</w:t>
        </w:r>
      </w:ins>
      <w:del w:id="176" w:author="Pablo Recio Santiago" w:date="2025-09-10T13:05:00Z" w16du:dateUtc="2025-09-10T03:35:00Z">
        <w:r w:rsidRPr="000A7B35" w:rsidDel="00BC4820">
          <w:rPr>
            <w:rFonts w:ascii="Times New Roman" w:hAnsi="Times New Roman" w:cs="Times New Roman"/>
          </w:rPr>
          <w:delText>We did not find any effect of sex or age on Choice or Interest, but we found an effect on Latency (see Results). Regardless, we included both factors in all models. Age was centered to zero in the model, and we averaged the predicted values for males and females.</w:delText>
        </w:r>
      </w:del>
    </w:p>
    <w:p w14:paraId="2C4C8064" w14:textId="4CC14CB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We included lizard identity and clutch </w:t>
      </w:r>
      <w:ins w:id="177" w:author="Pablo Recio Santiago" w:date="2025-09-10T13:08:00Z" w16du:dateUtc="2025-09-10T03:38:00Z">
        <w:r w:rsidR="00BC4820">
          <w:rPr>
            <w:rFonts w:ascii="Times New Roman" w:hAnsi="Times New Roman" w:cs="Times New Roman"/>
          </w:rPr>
          <w:t xml:space="preserve">identity </w:t>
        </w:r>
      </w:ins>
      <w:r w:rsidRPr="000A7B35">
        <w:rPr>
          <w:rFonts w:ascii="Times New Roman" w:hAnsi="Times New Roman" w:cs="Times New Roman"/>
        </w:rPr>
        <w:t xml:space="preserve">as random factors.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lays up to two clutches per year (</w:t>
      </w:r>
      <w:hyperlink w:anchor="ref-joss1985reproductive">
        <w:r w:rsidR="004436F5" w:rsidRPr="000A7B35">
          <w:rPr>
            <w:rStyle w:val="Hyperlink"/>
            <w:rFonts w:ascii="Times New Roman" w:hAnsi="Times New Roman" w:cs="Times New Roman"/>
          </w:rPr>
          <w:t>Joss and Minard 1985</w:t>
        </w:r>
      </w:hyperlink>
      <w:r w:rsidRPr="000A7B35">
        <w:rPr>
          <w:rFonts w:ascii="Times New Roman" w:hAnsi="Times New Roman" w:cs="Times New Roman"/>
        </w:rPr>
        <w:t>). Since egg collection was done during half of the breeding season, each clutch likely came from a unique mother, so clutch identity captures potential maternal effects.</w:t>
      </w:r>
    </w:p>
    <w:p w14:paraId="2C4C8065"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w:t>
      </w:r>
      <w:proofErr w:type="spellStart"/>
      <w:r w:rsidRPr="000A7B35">
        <w:rPr>
          <w:rFonts w:ascii="Times New Roman" w:hAnsi="Times New Roman" w:cs="Times New Roman"/>
        </w:rPr>
        <w:t>hdi</w:t>
      </w:r>
      <w:proofErr w:type="spellEnd"/>
      <w:r w:rsidRPr="000A7B35">
        <w:rPr>
          <w:rFonts w:ascii="Times New Roman" w:hAnsi="Times New Roman" w:cs="Times New Roman"/>
        </w:rPr>
        <w:t xml:space="preserve"> function in </w:t>
      </w:r>
      <w:proofErr w:type="spellStart"/>
      <w:r w:rsidRPr="000A7B35">
        <w:rPr>
          <w:rFonts w:ascii="Times New Roman" w:hAnsi="Times New Roman" w:cs="Times New Roman"/>
        </w:rPr>
        <w:t>bayestestR</w:t>
      </w:r>
      <w:proofErr w:type="spellEnd"/>
      <w:r w:rsidRPr="000A7B35">
        <w:rPr>
          <w:rFonts w:ascii="Times New Roman" w:hAnsi="Times New Roman" w:cs="Times New Roman"/>
        </w:rPr>
        <w:t xml:space="preserve"> (</w:t>
      </w:r>
      <w:hyperlink w:anchor="ref-bayestestR">
        <w:r w:rsidR="004436F5" w:rsidRPr="000A7B35">
          <w:rPr>
            <w:rStyle w:val="Hyperlink"/>
            <w:rFonts w:ascii="Times New Roman" w:hAnsi="Times New Roman" w:cs="Times New Roman"/>
          </w:rPr>
          <w:t>Makowski et al. 2019</w:t>
        </w:r>
      </w:hyperlink>
      <w:r w:rsidRPr="000A7B35">
        <w:rPr>
          <w:rFonts w:ascii="Times New Roman" w:hAnsi="Times New Roman" w:cs="Times New Roman"/>
        </w:rPr>
        <w:t xml:space="preserve">) to test if the contrasts between treatments for all the variables or the </w:t>
      </w:r>
      <w:r w:rsidRPr="000A7B35">
        <w:rPr>
          <w:rFonts w:ascii="Times New Roman" w:hAnsi="Times New Roman" w:cs="Times New Roman"/>
          <w:i/>
          <w:iCs/>
        </w:rPr>
        <w:t>Interest</w:t>
      </w:r>
      <w:r w:rsidRPr="000A7B35">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w:t>
      </w:r>
      <w:proofErr w:type="gramStart"/>
      <w:r w:rsidRPr="000A7B35">
        <w:rPr>
          <w:rFonts w:ascii="Times New Roman" w:hAnsi="Times New Roman" w:cs="Times New Roman"/>
        </w:rPr>
        <w:t>randomly</w:t>
      </w:r>
      <w:proofErr w:type="gramEnd"/>
      <w:r w:rsidRPr="000A7B35">
        <w:rPr>
          <w:rFonts w:ascii="Times New Roman" w:hAnsi="Times New Roman" w:cs="Times New Roman"/>
        </w:rPr>
        <w:t xml:space="preserve"> we would predict each choice would have a 50% probability.</w:t>
      </w:r>
    </w:p>
    <w:p w14:paraId="2C4C8066"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78" w:name="ethical-note"/>
      <w:bookmarkEnd w:id="171"/>
      <w:r w:rsidRPr="008C2CDD">
        <w:rPr>
          <w:rFonts w:ascii="Times New Roman" w:hAnsi="Times New Roman" w:cs="Times New Roman"/>
          <w:color w:val="000000" w:themeColor="text1"/>
        </w:rPr>
        <w:t>Ethical note</w:t>
      </w:r>
    </w:p>
    <w:p w14:paraId="2C4C8067"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w:t>
      </w:r>
      <w:r w:rsidRPr="000A7B35">
        <w:rPr>
          <w:rFonts w:ascii="Times New Roman" w:hAnsi="Times New Roman" w:cs="Times New Roman"/>
        </w:rPr>
        <w:lastRenderedPageBreak/>
        <w:t xml:space="preserve">(A2022_33). Upon completion of experimental trials, lizards were kept in their enclosure and will be </w:t>
      </w:r>
      <w:proofErr w:type="spellStart"/>
      <w:r w:rsidRPr="000A7B35">
        <w:rPr>
          <w:rFonts w:ascii="Times New Roman" w:hAnsi="Times New Roman" w:cs="Times New Roman"/>
        </w:rPr>
        <w:t>euthanised</w:t>
      </w:r>
      <w:proofErr w:type="spellEnd"/>
      <w:r w:rsidRPr="000A7B35">
        <w:rPr>
          <w:rFonts w:ascii="Times New Roman" w:hAnsi="Times New Roman" w:cs="Times New Roman"/>
        </w:rPr>
        <w:t xml:space="preserve"> following standard humane procedures once they reach the humane endpoint.</w:t>
      </w:r>
    </w:p>
    <w:p w14:paraId="2C4C8068" w14:textId="77777777" w:rsidR="004436F5" w:rsidRPr="008C2CDD" w:rsidRDefault="006C531E" w:rsidP="000A7B35">
      <w:pPr>
        <w:pStyle w:val="Heading2"/>
        <w:spacing w:line="480" w:lineRule="auto"/>
        <w:rPr>
          <w:rFonts w:ascii="Times New Roman" w:hAnsi="Times New Roman" w:cs="Times New Roman"/>
          <w:color w:val="000000" w:themeColor="text1"/>
          <w:sz w:val="24"/>
          <w:szCs w:val="24"/>
        </w:rPr>
      </w:pPr>
      <w:bookmarkStart w:id="179" w:name="results"/>
      <w:bookmarkEnd w:id="68"/>
      <w:bookmarkEnd w:id="178"/>
      <w:r w:rsidRPr="008C2CDD">
        <w:rPr>
          <w:rFonts w:ascii="Times New Roman" w:hAnsi="Times New Roman" w:cs="Times New Roman"/>
          <w:color w:val="000000" w:themeColor="text1"/>
          <w:sz w:val="24"/>
          <w:szCs w:val="24"/>
        </w:rPr>
        <w:t>Results</w:t>
      </w:r>
    </w:p>
    <w:p w14:paraId="3D25E501" w14:textId="77777777" w:rsidR="00410708" w:rsidRDefault="00410708" w:rsidP="000A7B35">
      <w:pPr>
        <w:pStyle w:val="FirstParagraph"/>
        <w:spacing w:line="480" w:lineRule="auto"/>
        <w:rPr>
          <w:ins w:id="180" w:author="Pablo Recio Santiago" w:date="2025-09-10T19:18:00Z" w16du:dateUtc="2025-09-10T09:48:00Z"/>
          <w:rFonts w:ascii="Times New Roman" w:hAnsi="Times New Roman" w:cs="Times New Roman"/>
        </w:rPr>
      </w:pPr>
      <w:ins w:id="181" w:author="Pablo Recio Santiago" w:date="2025-09-10T19:18:00Z" w16du:dateUtc="2025-09-10T09:48:00Z">
        <w:r w:rsidRPr="00410708">
          <w:rPr>
            <w:rFonts w:ascii="Times New Roman" w:hAnsi="Times New Roman" w:cs="Times New Roman"/>
          </w:rPr>
          <w:t xml:space="preserve">We recorded and </w:t>
        </w:r>
        <w:proofErr w:type="spellStart"/>
        <w:r w:rsidRPr="00410708">
          <w:rPr>
            <w:rFonts w:ascii="Times New Roman" w:hAnsi="Times New Roman" w:cs="Times New Roman"/>
          </w:rPr>
          <w:t>analysed</w:t>
        </w:r>
        <w:proofErr w:type="spellEnd"/>
        <w:r w:rsidRPr="00410708">
          <w:rPr>
            <w:rFonts w:ascii="Times New Roman" w:hAnsi="Times New Roman" w:cs="Times New Roman"/>
          </w:rPr>
          <w:t xml:space="preserve"> a total of 400 videos from 80 lizards (n = 20 per treatment, see Fig. 1). The lizards were between </w:t>
        </w:r>
        <w:proofErr w:type="gramStart"/>
        <w:r w:rsidRPr="00410708">
          <w:rPr>
            <w:rFonts w:ascii="Times New Roman" w:hAnsi="Times New Roman" w:cs="Times New Roman"/>
          </w:rPr>
          <w:t>106 and 136 days</w:t>
        </w:r>
        <w:proofErr w:type="gramEnd"/>
        <w:r w:rsidRPr="00410708">
          <w:rPr>
            <w:rFonts w:ascii="Times New Roman" w:hAnsi="Times New Roman" w:cs="Times New Roman"/>
          </w:rPr>
          <w:t xml:space="preserve"> post-hatching (see Fig. S5 in </w:t>
        </w:r>
        <w:r w:rsidRPr="00410708">
          <w:rPr>
            <w:rFonts w:ascii="Times New Roman" w:hAnsi="Times New Roman" w:cs="Times New Roman"/>
            <w:i/>
            <w:iCs/>
            <w:rPrChange w:id="182" w:author="Pablo Recio Santiago" w:date="2025-09-10T19:19:00Z" w16du:dateUtc="2025-09-10T09:49:00Z">
              <w:rPr>
                <w:rFonts w:ascii="Times New Roman" w:hAnsi="Times New Roman" w:cs="Times New Roman"/>
              </w:rPr>
            </w:rPrChange>
          </w:rPr>
          <w:t>Supplementary Material</w:t>
        </w:r>
        <w:r w:rsidRPr="00410708">
          <w:rPr>
            <w:rFonts w:ascii="Times New Roman" w:hAnsi="Times New Roman" w:cs="Times New Roman"/>
          </w:rPr>
          <w:t>). Final sample sizes were composed by 43 females and 37 males, with no less than 6 females per treatment and no more than 13.</w:t>
        </w:r>
      </w:ins>
    </w:p>
    <w:p w14:paraId="2C4C8069" w14:textId="6C881F4E"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0A7B35">
        <w:rPr>
          <w:rFonts w:ascii="Times New Roman" w:hAnsi="Times New Roman" w:cs="Times New Roman"/>
          <w:i/>
          <w:iCs/>
        </w:rPr>
        <w:t>Supplementary Material</w:t>
      </w:r>
      <w:r w:rsidRPr="000A7B35">
        <w:rPr>
          <w:rFonts w:ascii="Times New Roman" w:hAnsi="Times New Roman" w:cs="Times New Roman"/>
        </w:rPr>
        <w:t xml:space="preserve">). However, we did not see any effect of age or sex on </w:t>
      </w:r>
      <w:r w:rsidRPr="000A7B35">
        <w:rPr>
          <w:rFonts w:ascii="Times New Roman" w:hAnsi="Times New Roman" w:cs="Times New Roman"/>
          <w:i/>
          <w:iCs/>
        </w:rPr>
        <w:t>Choice</w:t>
      </w:r>
      <w:r w:rsidRPr="000A7B35">
        <w:rPr>
          <w:rFonts w:ascii="Times New Roman" w:hAnsi="Times New Roman" w:cs="Times New Roman"/>
        </w:rPr>
        <w:t xml:space="preserve"> or </w:t>
      </w:r>
      <w:r w:rsidRPr="000A7B35">
        <w:rPr>
          <w:rFonts w:ascii="Times New Roman" w:hAnsi="Times New Roman" w:cs="Times New Roman"/>
          <w:i/>
          <w:iCs/>
        </w:rPr>
        <w:t>Interest</w:t>
      </w:r>
      <w:r w:rsidRPr="000A7B35">
        <w:rPr>
          <w:rFonts w:ascii="Times New Roman" w:hAnsi="Times New Roman" w:cs="Times New Roman"/>
        </w:rPr>
        <w:t xml:space="preserve"> (see </w:t>
      </w:r>
      <w:r w:rsidRPr="000A7B35">
        <w:rPr>
          <w:rFonts w:ascii="Times New Roman" w:hAnsi="Times New Roman" w:cs="Times New Roman"/>
          <w:i/>
          <w:iCs/>
        </w:rPr>
        <w:t>Supplementary Material</w:t>
      </w:r>
      <w:r w:rsidRPr="000A7B35">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4436F5" w:rsidRPr="000A7B35" w14:paraId="2C4C806C" w14:textId="77777777">
        <w:tc>
          <w:tcPr>
            <w:tcW w:w="0" w:type="auto"/>
          </w:tcPr>
          <w:p w14:paraId="2C4C806A" w14:textId="77777777" w:rsidR="004436F5" w:rsidRPr="000A7B35" w:rsidRDefault="006C531E" w:rsidP="000A7B35">
            <w:pPr>
              <w:spacing w:line="480" w:lineRule="auto"/>
              <w:jc w:val="center"/>
              <w:rPr>
                <w:rFonts w:ascii="Times New Roman" w:hAnsi="Times New Roman" w:cs="Times New Roman"/>
              </w:rPr>
            </w:pPr>
            <w:bookmarkStart w:id="183" w:name="fig-results"/>
            <w:r w:rsidRPr="000A7B35">
              <w:rPr>
                <w:rFonts w:ascii="Times New Roman" w:hAnsi="Times New Roman" w:cs="Times New Roman"/>
                <w:noProof/>
              </w:rPr>
              <w:lastRenderedPageBreak/>
              <w:drawing>
                <wp:inline distT="0" distB="0" distL="0" distR="0" wp14:anchorId="2C4C85FE" wp14:editId="2C4C85FF">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df"/>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2C4C806B" w14:textId="77777777" w:rsidR="004436F5" w:rsidRPr="008C2CDD" w:rsidRDefault="006C531E" w:rsidP="000A7B35">
            <w:pPr>
              <w:pStyle w:val="ImageCaption"/>
              <w:spacing w:before="200" w:line="480" w:lineRule="auto"/>
              <w:rPr>
                <w:rFonts w:ascii="Times New Roman" w:hAnsi="Times New Roman" w:cs="Times New Roman"/>
                <w:i w:val="0"/>
                <w:iCs/>
              </w:rPr>
            </w:pPr>
            <w:r w:rsidRPr="008C2CDD">
              <w:rPr>
                <w:rFonts w:ascii="Times New Roman" w:hAnsi="Times New Roman" w:cs="Times New Roman"/>
                <w:i w:val="0"/>
                <w:iCs/>
              </w:rPr>
              <w:t xml:space="preserve">Fig 2— Estimates of </w:t>
            </w:r>
            <w:proofErr w:type="spellStart"/>
            <w:r w:rsidRPr="008C2CDD">
              <w:rPr>
                <w:rFonts w:ascii="Times New Roman" w:hAnsi="Times New Roman" w:cs="Times New Roman"/>
                <w:i w:val="0"/>
                <w:iCs/>
              </w:rPr>
              <w:t>log</w:t>
            </w:r>
            <w:proofErr w:type="spellEnd"/>
            <w:r w:rsidRPr="008C2CDD">
              <w:rPr>
                <w:rFonts w:ascii="Times New Roman" w:hAnsi="Times New Roman" w:cs="Times New Roman"/>
                <w:i w:val="0"/>
                <w:iCs/>
              </w:rPr>
              <w:t xml:space="preserve">-latency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w:t>
            </w:r>
            <w:proofErr w:type="spellStart"/>
            <w:r w:rsidRPr="008C2CDD">
              <w:rPr>
                <w:rFonts w:ascii="Times New Roman" w:hAnsi="Times New Roman" w:cs="Times New Roman"/>
                <w:i w:val="0"/>
                <w:iCs/>
              </w:rPr>
              <w:t>colours</w:t>
            </w:r>
            <w:proofErr w:type="spellEnd"/>
            <w:r w:rsidRPr="008C2CDD">
              <w:rPr>
                <w:rFonts w:ascii="Times New Roman" w:hAnsi="Times New Roman" w:cs="Times New Roman"/>
                <w:i w:val="0"/>
                <w:iCs/>
              </w:rPr>
              <w:t xml:space="preserve"> indicate the different treatments. Points and bars represent the median and 95% Highest Density Intervals (95% HPDI) of the estimates, respectively. Vertical dashed lines in Choice and Interest graphs values 0.5 and 0, respectively. Asterisks indicate values significantly different </w:t>
            </w:r>
            <w:r w:rsidRPr="008C2CDD">
              <w:rPr>
                <w:rFonts w:ascii="Times New Roman" w:hAnsi="Times New Roman" w:cs="Times New Roman"/>
                <w:i w:val="0"/>
                <w:iCs/>
              </w:rPr>
              <w:lastRenderedPageBreak/>
              <w:t>from 0.</w:t>
            </w:r>
          </w:p>
        </w:tc>
        <w:bookmarkEnd w:id="183"/>
      </w:tr>
    </w:tbl>
    <w:p w14:paraId="2C4C806D" w14:textId="5C7D207F"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Neither temperature, CORT, or their interaction affected </w:t>
      </w:r>
      <w:del w:id="184" w:author="Pablo Recio Santiago" w:date="2025-09-10T13:14:00Z" w16du:dateUtc="2025-09-10T03:44:00Z">
        <w:r w:rsidRPr="00CD6F0F" w:rsidDel="00CD6F0F">
          <w:rPr>
            <w:rFonts w:ascii="Times New Roman" w:hAnsi="Times New Roman" w:cs="Times New Roman"/>
            <w:i/>
            <w:iCs/>
            <w:rPrChange w:id="185" w:author="Pablo Recio Santiago" w:date="2025-09-10T13:14:00Z" w16du:dateUtc="2025-09-10T03:44:00Z">
              <w:rPr>
                <w:rFonts w:ascii="Times New Roman" w:hAnsi="Times New Roman" w:cs="Times New Roman"/>
              </w:rPr>
            </w:rPrChange>
          </w:rPr>
          <w:delText xml:space="preserve">performance </w:delText>
        </w:r>
      </w:del>
      <w:ins w:id="186" w:author="Pablo Recio Santiago" w:date="2025-09-10T13:14:00Z" w16du:dateUtc="2025-09-10T03:44:00Z">
        <w:r w:rsidR="00CD6F0F" w:rsidRPr="00CD6F0F">
          <w:rPr>
            <w:rFonts w:ascii="Times New Roman" w:hAnsi="Times New Roman" w:cs="Times New Roman"/>
            <w:i/>
            <w:iCs/>
            <w:rPrChange w:id="187" w:author="Pablo Recio Santiago" w:date="2025-09-10T13:14:00Z" w16du:dateUtc="2025-09-10T03:44:00Z">
              <w:rPr>
                <w:rFonts w:ascii="Times New Roman" w:hAnsi="Times New Roman" w:cs="Times New Roman"/>
              </w:rPr>
            </w:rPrChange>
          </w:rPr>
          <w:t>Choice</w:t>
        </w:r>
        <w:r w:rsidR="00CD6F0F">
          <w:rPr>
            <w:rFonts w:ascii="Times New Roman" w:hAnsi="Times New Roman" w:cs="Times New Roman"/>
          </w:rPr>
          <w:t xml:space="preserve"> or </w:t>
        </w:r>
        <w:r w:rsidR="00CD6F0F" w:rsidRPr="00CD6F0F">
          <w:rPr>
            <w:rFonts w:ascii="Times New Roman" w:hAnsi="Times New Roman" w:cs="Times New Roman"/>
            <w:i/>
            <w:iCs/>
            <w:rPrChange w:id="188" w:author="Pablo Recio Santiago" w:date="2025-09-10T13:14:00Z" w16du:dateUtc="2025-09-10T03:44:00Z">
              <w:rPr>
                <w:rFonts w:ascii="Times New Roman" w:hAnsi="Times New Roman" w:cs="Times New Roman"/>
              </w:rPr>
            </w:rPrChange>
          </w:rPr>
          <w:t>Interest</w:t>
        </w:r>
        <w:r w:rsidR="00CD6F0F" w:rsidRPr="000A7B35">
          <w:rPr>
            <w:rFonts w:ascii="Times New Roman" w:hAnsi="Times New Roman" w:cs="Times New Roman"/>
          </w:rPr>
          <w:t xml:space="preserve"> </w:t>
        </w:r>
      </w:ins>
      <w:r w:rsidRPr="000A7B35">
        <w:rPr>
          <w:rFonts w:ascii="Times New Roman" w:hAnsi="Times New Roman" w:cs="Times New Roman"/>
        </w:rPr>
        <w:t xml:space="preserve">in any of the tests, nor were there any clear patterns suggestive of an effect of the developmental environment on numerical discrimination (see Table 1 and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 Similarly, interest in the larger number of crickets (</w:t>
      </w:r>
      <w:r w:rsidRPr="000A7B35">
        <w:rPr>
          <w:rFonts w:ascii="Times New Roman" w:hAnsi="Times New Roman" w:cs="Times New Roman"/>
          <w:i/>
          <w:iCs/>
        </w:rPr>
        <w:t>Interest</w:t>
      </w:r>
      <w:r w:rsidRPr="000A7B35">
        <w:rPr>
          <w:rFonts w:ascii="Times New Roman" w:hAnsi="Times New Roman" w:cs="Times New Roman"/>
        </w:rPr>
        <w:t>) was not different from 0 in any of the tests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w:t>
      </w:r>
    </w:p>
    <w:p w14:paraId="2C4C806E"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w:t>
      </w:r>
      <w:proofErr w:type="spellStart"/>
      <w:r w:rsidRPr="000A7B35">
        <w:rPr>
          <w:rFonts w:ascii="Times New Roman" w:hAnsi="Times New Roman" w:cs="Times New Roman"/>
          <w:i/>
          <w:iCs/>
        </w:rPr>
        <w:t>medianHot</w:t>
      </w:r>
      <w:proofErr w:type="spellEnd"/>
      <w:r w:rsidRPr="000A7B35">
        <w:rPr>
          <w:rFonts w:ascii="Times New Roman" w:hAnsi="Times New Roman" w:cs="Times New Roman"/>
          <w:i/>
          <w:iCs/>
        </w:rPr>
        <w:t xml:space="preserve"> - </w:t>
      </w:r>
      <w:proofErr w:type="spellStart"/>
      <w:r w:rsidRPr="000A7B35">
        <w:rPr>
          <w:rFonts w:ascii="Times New Roman" w:hAnsi="Times New Roman" w:cs="Times New Roman"/>
          <w:i/>
          <w:iCs/>
        </w:rPr>
        <w:t>medianCold</w:t>
      </w:r>
      <w:proofErr w:type="spellEnd"/>
      <w:r w:rsidRPr="000A7B35">
        <w:rPr>
          <w:rFonts w:ascii="Times New Roman" w:hAnsi="Times New Roman" w:cs="Times New Roman"/>
          <w:i/>
          <w:iCs/>
        </w:rPr>
        <w:t>]; Hormone = [</w:t>
      </w:r>
      <w:proofErr w:type="spellStart"/>
      <w:r w:rsidRPr="000A7B35">
        <w:rPr>
          <w:rFonts w:ascii="Times New Roman" w:hAnsi="Times New Roman" w:cs="Times New Roman"/>
          <w:i/>
          <w:iCs/>
        </w:rPr>
        <w:t>medianControl</w:t>
      </w:r>
      <w:proofErr w:type="spellEnd"/>
      <w:r w:rsidRPr="000A7B35">
        <w:rPr>
          <w:rFonts w:ascii="Times New Roman" w:hAnsi="Times New Roman" w:cs="Times New Roman"/>
          <w:i/>
          <w:iCs/>
        </w:rPr>
        <w:t xml:space="preserve"> - </w:t>
      </w:r>
      <w:proofErr w:type="spellStart"/>
      <w:r w:rsidRPr="000A7B35">
        <w:rPr>
          <w:rFonts w:ascii="Times New Roman" w:hAnsi="Times New Roman" w:cs="Times New Roman"/>
          <w:i/>
          <w:iCs/>
        </w:rPr>
        <w:t>medianCORT</w:t>
      </w:r>
      <w:proofErr w:type="spellEnd"/>
      <w:r w:rsidRPr="000A7B35">
        <w:rPr>
          <w:rFonts w:ascii="Times New Roman" w:hAnsi="Times New Roman" w:cs="Times New Roman"/>
          <w:i/>
          <w:iCs/>
        </w:rPr>
        <w:t>]; and their Interaction = [(</w:t>
      </w:r>
      <w:proofErr w:type="spellStart"/>
      <w:r w:rsidRPr="000A7B35">
        <w:rPr>
          <w:rFonts w:ascii="Times New Roman" w:hAnsi="Times New Roman" w:cs="Times New Roman"/>
          <w:i/>
          <w:iCs/>
        </w:rPr>
        <w:t>medianHot</w:t>
      </w:r>
      <w:proofErr w:type="spellEnd"/>
      <w:r w:rsidRPr="000A7B35">
        <w:rPr>
          <w:rFonts w:ascii="Times New Roman" w:hAnsi="Times New Roman" w:cs="Times New Roman"/>
          <w:i/>
          <w:iCs/>
        </w:rPr>
        <w:t xml:space="preserve">-Control - </w:t>
      </w:r>
      <w:proofErr w:type="spellStart"/>
      <w:r w:rsidRPr="000A7B35">
        <w:rPr>
          <w:rFonts w:ascii="Times New Roman" w:hAnsi="Times New Roman" w:cs="Times New Roman"/>
          <w:i/>
          <w:iCs/>
        </w:rPr>
        <w:t>medianHot</w:t>
      </w:r>
      <w:proofErr w:type="spellEnd"/>
      <w:r w:rsidRPr="000A7B35">
        <w:rPr>
          <w:rFonts w:ascii="Times New Roman" w:hAnsi="Times New Roman" w:cs="Times New Roman"/>
          <w:i/>
          <w:iCs/>
        </w:rPr>
        <w:t>-CORT) - (</w:t>
      </w:r>
      <w:proofErr w:type="spellStart"/>
      <w:r w:rsidRPr="000A7B35">
        <w:rPr>
          <w:rFonts w:ascii="Times New Roman" w:hAnsi="Times New Roman" w:cs="Times New Roman"/>
          <w:i/>
          <w:iCs/>
        </w:rPr>
        <w:t>medianCold</w:t>
      </w:r>
      <w:proofErr w:type="spellEnd"/>
      <w:r w:rsidRPr="000A7B35">
        <w:rPr>
          <w:rFonts w:ascii="Times New Roman" w:hAnsi="Times New Roman" w:cs="Times New Roman"/>
          <w:i/>
          <w:iCs/>
        </w:rPr>
        <w:t xml:space="preserve">-Control - </w:t>
      </w:r>
      <w:proofErr w:type="spellStart"/>
      <w:r w:rsidRPr="000A7B35">
        <w:rPr>
          <w:rFonts w:ascii="Times New Roman" w:hAnsi="Times New Roman" w:cs="Times New Roman"/>
          <w:i/>
          <w:iCs/>
        </w:rPr>
        <w:t>medianCold</w:t>
      </w:r>
      <w:proofErr w:type="spellEnd"/>
      <w:r w:rsidRPr="000A7B35">
        <w:rPr>
          <w:rFonts w:ascii="Times New Roman" w:hAnsi="Times New Roman" w:cs="Times New Roman"/>
          <w:i/>
          <w:iCs/>
        </w:rPr>
        <w:t>-CORT)]).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114"/>
        <w:gridCol w:w="1165"/>
        <w:gridCol w:w="1379"/>
        <w:gridCol w:w="1472"/>
        <w:gridCol w:w="1379"/>
        <w:gridCol w:w="1472"/>
        <w:gridCol w:w="1379"/>
      </w:tblGrid>
      <w:tr w:rsidR="004436F5" w:rsidRPr="00C56A0B" w14:paraId="2C4C8071"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6F"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bookmarkStart w:id="189"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Tests</w:t>
            </w:r>
          </w:p>
        </w:tc>
      </w:tr>
      <w:tr w:rsidR="004436F5" w:rsidRPr="00C56A0B" w14:paraId="2C4C8079"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3VS4</w:t>
            </w:r>
          </w:p>
        </w:tc>
      </w:tr>
      <w:tr w:rsidR="004436F5" w:rsidRPr="00C56A0B" w14:paraId="2C4C80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43 ,</w:t>
            </w:r>
            <w:proofErr w:type="gramEnd"/>
            <w:r w:rsidRPr="00C56A0B">
              <w:rPr>
                <w:rFonts w:ascii="Times New Roman" w:eastAsia="Helvetica" w:hAnsi="Times New Roman" w:cs="Times New Roman"/>
                <w:color w:val="000000"/>
                <w:sz w:val="18"/>
                <w:szCs w:val="18"/>
              </w:rPr>
              <w:t xml:space="preserve"> 0.75]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12 ,</w:t>
            </w:r>
            <w:proofErr w:type="gramEnd"/>
            <w:r w:rsidRPr="00C56A0B">
              <w:rPr>
                <w:rFonts w:ascii="Times New Roman" w:eastAsia="Helvetica" w:hAnsi="Times New Roman" w:cs="Times New Roman"/>
                <w:color w:val="000000"/>
                <w:sz w:val="18"/>
                <w:szCs w:val="18"/>
              </w:rPr>
              <w:t xml:space="preserve"> 0.84]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95 ,</w:t>
            </w:r>
            <w:proofErr w:type="gramEnd"/>
            <w:r w:rsidRPr="00C56A0B">
              <w:rPr>
                <w:rFonts w:ascii="Times New Roman" w:eastAsia="Helvetica" w:hAnsi="Times New Roman" w:cs="Times New Roman"/>
                <w:color w:val="000000"/>
                <w:sz w:val="18"/>
                <w:szCs w:val="18"/>
              </w:rPr>
              <w:t xml:space="preserve"> 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05 ,</w:t>
            </w:r>
            <w:proofErr w:type="gramEnd"/>
            <w:r w:rsidRPr="00C56A0B">
              <w:rPr>
                <w:rFonts w:ascii="Times New Roman" w:eastAsia="Helvetica" w:hAnsi="Times New Roman" w:cs="Times New Roman"/>
                <w:color w:val="000000"/>
                <w:sz w:val="18"/>
                <w:szCs w:val="18"/>
              </w:rPr>
              <w:t xml:space="preserve">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13 ,</w:t>
            </w:r>
            <w:proofErr w:type="gramEnd"/>
            <w:r w:rsidRPr="00C56A0B">
              <w:rPr>
                <w:rFonts w:ascii="Times New Roman" w:eastAsia="Helvetica" w:hAnsi="Times New Roman" w:cs="Times New Roman"/>
                <w:color w:val="000000"/>
                <w:sz w:val="18"/>
                <w:szCs w:val="18"/>
              </w:rPr>
              <w:t xml:space="preserve"> 0.56]</w:t>
            </w:r>
          </w:p>
        </w:tc>
      </w:tr>
      <w:tr w:rsidR="004436F5" w:rsidRPr="00C56A0B" w14:paraId="2C4C808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46 ,</w:t>
            </w:r>
            <w:proofErr w:type="gramEnd"/>
            <w:r w:rsidRPr="00C56A0B">
              <w:rPr>
                <w:rFonts w:ascii="Times New Roman" w:eastAsia="Helvetica" w:hAnsi="Times New Roman" w:cs="Times New Roman"/>
                <w:color w:val="000000"/>
                <w:sz w:val="18"/>
                <w:szCs w:val="18"/>
              </w:rPr>
              <w:t xml:space="preserve"> 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22 ,</w:t>
            </w:r>
            <w:proofErr w:type="gramEnd"/>
            <w:r w:rsidRPr="00C56A0B">
              <w:rPr>
                <w:rFonts w:ascii="Times New Roman" w:eastAsia="Helvetica" w:hAnsi="Times New Roman" w:cs="Times New Roman"/>
                <w:color w:val="000000"/>
                <w:sz w:val="18"/>
                <w:szCs w:val="18"/>
              </w:rPr>
              <w:t xml:space="preserve">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36 ,</w:t>
            </w:r>
            <w:proofErr w:type="gramEnd"/>
            <w:r w:rsidRPr="00C56A0B">
              <w:rPr>
                <w:rFonts w:ascii="Times New Roman" w:eastAsia="Helvetica" w:hAnsi="Times New Roman" w:cs="Times New Roman"/>
                <w:color w:val="000000"/>
                <w:sz w:val="18"/>
                <w:szCs w:val="18"/>
              </w:rPr>
              <w:t xml:space="preserve"> 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28 ,</w:t>
            </w:r>
            <w:proofErr w:type="gramEnd"/>
            <w:r w:rsidRPr="00C56A0B">
              <w:rPr>
                <w:rFonts w:ascii="Times New Roman" w:eastAsia="Helvetica" w:hAnsi="Times New Roman" w:cs="Times New Roman"/>
                <w:color w:val="000000"/>
                <w:sz w:val="18"/>
                <w:szCs w:val="18"/>
              </w:rPr>
              <w:t xml:space="preserve">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93 ,</w:t>
            </w:r>
            <w:proofErr w:type="gramEnd"/>
            <w:r w:rsidRPr="00C56A0B">
              <w:rPr>
                <w:rFonts w:ascii="Times New Roman" w:eastAsia="Helvetica" w:hAnsi="Times New Roman" w:cs="Times New Roman"/>
                <w:color w:val="000000"/>
                <w:sz w:val="18"/>
                <w:szCs w:val="18"/>
              </w:rPr>
              <w:t xml:space="preserve"> 0.76]</w:t>
            </w:r>
          </w:p>
        </w:tc>
      </w:tr>
      <w:tr w:rsidR="004436F5" w:rsidRPr="00C56A0B" w14:paraId="2C4C8091"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-0.8</w:t>
            </w:r>
            <w:r w:rsidRPr="00C56A0B">
              <w:rPr>
                <w:rFonts w:ascii="Times New Roman" w:eastAsia="Helvetica" w:hAnsi="Times New Roman" w:cs="Times New Roman"/>
                <w:color w:val="000000"/>
                <w:sz w:val="18"/>
                <w:szCs w:val="18"/>
              </w:rPr>
              <w:br/>
              <w:t>[-</w:t>
            </w:r>
            <w:proofErr w:type="gramStart"/>
            <w:r w:rsidRPr="00C56A0B">
              <w:rPr>
                <w:rFonts w:ascii="Times New Roman" w:eastAsia="Helvetica" w:hAnsi="Times New Roman" w:cs="Times New Roman"/>
                <w:color w:val="000000"/>
                <w:sz w:val="18"/>
                <w:szCs w:val="18"/>
              </w:rPr>
              <w:t>2 ,</w:t>
            </w:r>
            <w:proofErr w:type="gramEnd"/>
            <w:r w:rsidRPr="00C56A0B">
              <w:rPr>
                <w:rFonts w:ascii="Times New Roman" w:eastAsia="Helvetica" w:hAnsi="Times New Roman" w:cs="Times New Roman"/>
                <w:color w:val="000000"/>
                <w:sz w:val="18"/>
                <w:szCs w:val="18"/>
              </w:rPr>
              <w:t xml:space="preserve"> 0.39]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76 ,</w:t>
            </w:r>
            <w:proofErr w:type="gramEnd"/>
            <w:r w:rsidRPr="00C56A0B">
              <w:rPr>
                <w:rFonts w:ascii="Times New Roman" w:eastAsia="Helvetica" w:hAnsi="Times New Roman" w:cs="Times New Roman"/>
                <w:color w:val="000000"/>
                <w:sz w:val="18"/>
                <w:szCs w:val="18"/>
              </w:rPr>
              <w:t xml:space="preserve">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67 ,</w:t>
            </w:r>
            <w:proofErr w:type="gramEnd"/>
            <w:r w:rsidRPr="00C56A0B">
              <w:rPr>
                <w:rFonts w:ascii="Times New Roman" w:eastAsia="Helvetica" w:hAnsi="Times New Roman" w:cs="Times New Roman"/>
                <w:color w:val="000000"/>
                <w:sz w:val="18"/>
                <w:szCs w:val="18"/>
              </w:rPr>
              <w:t xml:space="preserve"> 0.72]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59 ,</w:t>
            </w:r>
            <w:proofErr w:type="gramEnd"/>
            <w:r w:rsidRPr="00C56A0B">
              <w:rPr>
                <w:rFonts w:ascii="Times New Roman" w:eastAsia="Helvetica" w:hAnsi="Times New Roman" w:cs="Times New Roman"/>
                <w:color w:val="000000"/>
                <w:sz w:val="18"/>
                <w:szCs w:val="18"/>
              </w:rPr>
              <w:t xml:space="preserve"> 0.78]</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9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23 ,</w:t>
            </w:r>
            <w:proofErr w:type="gramEnd"/>
            <w:r w:rsidRPr="00C56A0B">
              <w:rPr>
                <w:rFonts w:ascii="Times New Roman" w:eastAsia="Helvetica" w:hAnsi="Times New Roman" w:cs="Times New Roman"/>
                <w:color w:val="000000"/>
                <w:sz w:val="18"/>
                <w:szCs w:val="18"/>
              </w:rPr>
              <w:t xml:space="preserve"> 1.15]</w:t>
            </w:r>
          </w:p>
        </w:tc>
      </w:tr>
      <w:tr w:rsidR="004436F5" w:rsidRPr="00C56A0B" w14:paraId="2C4C8099"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46 ,</w:t>
            </w:r>
            <w:proofErr w:type="gramEnd"/>
            <w:r w:rsidRPr="00C56A0B">
              <w:rPr>
                <w:rFonts w:ascii="Times New Roman" w:eastAsia="Helvetica" w:hAnsi="Times New Roman" w:cs="Times New Roman"/>
                <w:color w:val="000000"/>
                <w:sz w:val="18"/>
                <w:szCs w:val="18"/>
              </w:rPr>
              <w:t xml:space="preserve"> 0.42]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41 ,</w:t>
            </w:r>
            <w:proofErr w:type="gramEnd"/>
            <w:r w:rsidRPr="00C56A0B">
              <w:rPr>
                <w:rFonts w:ascii="Times New Roman" w:eastAsia="Helvetica" w:hAnsi="Times New Roman" w:cs="Times New Roman"/>
                <w:color w:val="000000"/>
                <w:sz w:val="18"/>
                <w:szCs w:val="18"/>
              </w:rPr>
              <w:t xml:space="preserve"> 0.54]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34 ,</w:t>
            </w:r>
            <w:proofErr w:type="gramEnd"/>
            <w:r w:rsidRPr="00C56A0B">
              <w:rPr>
                <w:rFonts w:ascii="Times New Roman" w:eastAsia="Helvetica" w:hAnsi="Times New Roman" w:cs="Times New Roman"/>
                <w:color w:val="000000"/>
                <w:sz w:val="18"/>
                <w:szCs w:val="18"/>
              </w:rPr>
              <w:t xml:space="preserve"> 0.4]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36 ,</w:t>
            </w:r>
            <w:proofErr w:type="gramEnd"/>
            <w:r w:rsidRPr="00C56A0B">
              <w:rPr>
                <w:rFonts w:ascii="Times New Roman" w:eastAsia="Helvetica" w:hAnsi="Times New Roman" w:cs="Times New Roman"/>
                <w:color w:val="000000"/>
                <w:sz w:val="18"/>
                <w:szCs w:val="18"/>
              </w:rPr>
              <w:t xml:space="preserve">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25 ,</w:t>
            </w:r>
            <w:proofErr w:type="gramEnd"/>
            <w:r w:rsidRPr="00C56A0B">
              <w:rPr>
                <w:rFonts w:ascii="Times New Roman" w:eastAsia="Helvetica" w:hAnsi="Times New Roman" w:cs="Times New Roman"/>
                <w:color w:val="000000"/>
                <w:sz w:val="18"/>
                <w:szCs w:val="18"/>
              </w:rPr>
              <w:t xml:space="preserve"> 0.48]</w:t>
            </w:r>
          </w:p>
        </w:tc>
      </w:tr>
      <w:tr w:rsidR="004436F5" w:rsidRPr="00C56A0B" w14:paraId="2C4C80A1"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34 ,</w:t>
            </w:r>
            <w:proofErr w:type="gramEnd"/>
            <w:r w:rsidRPr="00C56A0B">
              <w:rPr>
                <w:rFonts w:ascii="Times New Roman" w:eastAsia="Helvetica" w:hAnsi="Times New Roman" w:cs="Times New Roman"/>
                <w:color w:val="000000"/>
                <w:sz w:val="18"/>
                <w:szCs w:val="18"/>
              </w:rPr>
              <w:t xml:space="preserve">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29 ,</w:t>
            </w:r>
            <w:proofErr w:type="gramEnd"/>
            <w:r w:rsidRPr="00C56A0B">
              <w:rPr>
                <w:rFonts w:ascii="Times New Roman" w:eastAsia="Helvetica" w:hAnsi="Times New Roman" w:cs="Times New Roman"/>
                <w:color w:val="000000"/>
                <w:sz w:val="18"/>
                <w:szCs w:val="18"/>
              </w:rPr>
              <w:t xml:space="preserve">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36 ,</w:t>
            </w:r>
            <w:proofErr w:type="gramEnd"/>
            <w:r w:rsidRPr="00C56A0B">
              <w:rPr>
                <w:rFonts w:ascii="Times New Roman" w:eastAsia="Helvetica" w:hAnsi="Times New Roman" w:cs="Times New Roman"/>
                <w:color w:val="000000"/>
                <w:sz w:val="18"/>
                <w:szCs w:val="18"/>
              </w:rPr>
              <w:t xml:space="preserve">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65 ,</w:t>
            </w:r>
            <w:proofErr w:type="gramEnd"/>
            <w:r w:rsidRPr="00C56A0B">
              <w:rPr>
                <w:rFonts w:ascii="Times New Roman" w:eastAsia="Helvetica" w:hAnsi="Times New Roman" w:cs="Times New Roman"/>
                <w:color w:val="000000"/>
                <w:sz w:val="18"/>
                <w:szCs w:val="18"/>
              </w:rPr>
              <w:t xml:space="preserve">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2 ,</w:t>
            </w:r>
            <w:proofErr w:type="gramEnd"/>
            <w:r w:rsidRPr="00C56A0B">
              <w:rPr>
                <w:rFonts w:ascii="Times New Roman" w:eastAsia="Helvetica" w:hAnsi="Times New Roman" w:cs="Times New Roman"/>
                <w:color w:val="000000"/>
                <w:sz w:val="18"/>
                <w:szCs w:val="18"/>
              </w:rPr>
              <w:t xml:space="preserve"> 0.53]</w:t>
            </w:r>
          </w:p>
        </w:tc>
      </w:tr>
      <w:tr w:rsidR="004436F5" w:rsidRPr="00C56A0B" w14:paraId="2C4C80A9"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8 ,</w:t>
            </w:r>
            <w:proofErr w:type="gramEnd"/>
            <w:r w:rsidRPr="00C56A0B">
              <w:rPr>
                <w:rFonts w:ascii="Times New Roman" w:eastAsia="Helvetica" w:hAnsi="Times New Roman" w:cs="Times New Roman"/>
                <w:color w:val="000000"/>
                <w:sz w:val="18"/>
                <w:szCs w:val="18"/>
              </w:rPr>
              <w:t xml:space="preserve"> 0.2]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86 ,</w:t>
            </w:r>
            <w:proofErr w:type="gramEnd"/>
            <w:r w:rsidRPr="00C56A0B">
              <w:rPr>
                <w:rFonts w:ascii="Times New Roman" w:eastAsia="Helvetica" w:hAnsi="Times New Roman" w:cs="Times New Roman"/>
                <w:color w:val="000000"/>
                <w:sz w:val="18"/>
                <w:szCs w:val="18"/>
              </w:rPr>
              <w:t xml:space="preserve"> 0.06]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4 ,</w:t>
            </w:r>
            <w:proofErr w:type="gramEnd"/>
            <w:r w:rsidRPr="00C56A0B">
              <w:rPr>
                <w:rFonts w:ascii="Times New Roman" w:eastAsia="Helvetica" w:hAnsi="Times New Roman" w:cs="Times New Roman"/>
                <w:color w:val="000000"/>
                <w:sz w:val="18"/>
                <w:szCs w:val="18"/>
              </w:rPr>
              <w:t xml:space="preserve"> 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73 ,</w:t>
            </w:r>
            <w:proofErr w:type="gramEnd"/>
            <w:r w:rsidRPr="00C56A0B">
              <w:rPr>
                <w:rFonts w:ascii="Times New Roman" w:eastAsia="Helvetica" w:hAnsi="Times New Roman" w:cs="Times New Roman"/>
                <w:color w:val="000000"/>
                <w:sz w:val="18"/>
                <w:szCs w:val="18"/>
              </w:rPr>
              <w:t xml:space="preserve">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64 ,</w:t>
            </w:r>
            <w:proofErr w:type="gramEnd"/>
            <w:r w:rsidRPr="00C56A0B">
              <w:rPr>
                <w:rFonts w:ascii="Times New Roman" w:eastAsia="Helvetica" w:hAnsi="Times New Roman" w:cs="Times New Roman"/>
                <w:color w:val="000000"/>
                <w:sz w:val="18"/>
                <w:szCs w:val="18"/>
              </w:rPr>
              <w:t xml:space="preserve"> 0.35]</w:t>
            </w:r>
          </w:p>
        </w:tc>
      </w:tr>
      <w:tr w:rsidR="004436F5" w:rsidRPr="00C56A0B" w14:paraId="2C4C80B1"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-0.9</w:t>
            </w:r>
            <w:r w:rsidRPr="00C56A0B">
              <w:rPr>
                <w:rFonts w:ascii="Times New Roman" w:eastAsia="Helvetica" w:hAnsi="Times New Roman" w:cs="Times New Roman"/>
                <w:color w:val="000000"/>
                <w:sz w:val="18"/>
                <w:szCs w:val="18"/>
              </w:rPr>
              <w:br/>
              <w:t>[-57.</w:t>
            </w:r>
            <w:proofErr w:type="gramStart"/>
            <w:r w:rsidRPr="00C56A0B">
              <w:rPr>
                <w:rFonts w:ascii="Times New Roman" w:eastAsia="Helvetica" w:hAnsi="Times New Roman" w:cs="Times New Roman"/>
                <w:color w:val="000000"/>
                <w:sz w:val="18"/>
                <w:szCs w:val="18"/>
              </w:rPr>
              <w:t>7 ,</w:t>
            </w:r>
            <w:proofErr w:type="gramEnd"/>
            <w:r w:rsidRPr="00C56A0B">
              <w:rPr>
                <w:rFonts w:ascii="Times New Roman" w:eastAsia="Helvetica" w:hAnsi="Times New Roman" w:cs="Times New Roman"/>
                <w:color w:val="000000"/>
                <w:sz w:val="18"/>
                <w:szCs w:val="18"/>
              </w:rPr>
              <w:t xml:space="preserve"> 56.92]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-12</w:t>
            </w:r>
            <w:r w:rsidRPr="00C56A0B">
              <w:rPr>
                <w:rFonts w:ascii="Times New Roman" w:eastAsia="Helvetica" w:hAnsi="Times New Roman" w:cs="Times New Roman"/>
                <w:color w:val="000000"/>
                <w:sz w:val="18"/>
                <w:szCs w:val="18"/>
              </w:rPr>
              <w:br/>
              <w:t>[-84.</w:t>
            </w:r>
            <w:proofErr w:type="gramStart"/>
            <w:r w:rsidRPr="00C56A0B">
              <w:rPr>
                <w:rFonts w:ascii="Times New Roman" w:eastAsia="Helvetica" w:hAnsi="Times New Roman" w:cs="Times New Roman"/>
                <w:color w:val="000000"/>
                <w:sz w:val="18"/>
                <w:szCs w:val="18"/>
              </w:rPr>
              <w:t>69 ,</w:t>
            </w:r>
            <w:proofErr w:type="gramEnd"/>
            <w:r w:rsidRPr="00C56A0B">
              <w:rPr>
                <w:rFonts w:ascii="Times New Roman" w:eastAsia="Helvetica" w:hAnsi="Times New Roman" w:cs="Times New Roman"/>
                <w:color w:val="000000"/>
                <w:sz w:val="18"/>
                <w:szCs w:val="18"/>
              </w:rPr>
              <w:t xml:space="preserve"> 61.58]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1.4</w:t>
            </w:r>
            <w:r w:rsidRPr="00C56A0B">
              <w:rPr>
                <w:rFonts w:ascii="Times New Roman" w:eastAsia="Helvetica" w:hAnsi="Times New Roman" w:cs="Times New Roman"/>
                <w:color w:val="000000"/>
                <w:sz w:val="18"/>
                <w:szCs w:val="18"/>
              </w:rPr>
              <w:br/>
              <w:t>[-59.</w:t>
            </w:r>
            <w:proofErr w:type="gramStart"/>
            <w:r w:rsidRPr="00C56A0B">
              <w:rPr>
                <w:rFonts w:ascii="Times New Roman" w:eastAsia="Helvetica" w:hAnsi="Times New Roman" w:cs="Times New Roman"/>
                <w:color w:val="000000"/>
                <w:sz w:val="18"/>
                <w:szCs w:val="18"/>
              </w:rPr>
              <w:t>68 ,</w:t>
            </w:r>
            <w:proofErr w:type="gramEnd"/>
            <w:r w:rsidRPr="00C56A0B">
              <w:rPr>
                <w:rFonts w:ascii="Times New Roman" w:eastAsia="Helvetica" w:hAnsi="Times New Roman" w:cs="Times New Roman"/>
                <w:color w:val="000000"/>
                <w:sz w:val="18"/>
                <w:szCs w:val="18"/>
              </w:rPr>
              <w:t xml:space="preserve"> 66.5]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2.9</w:t>
            </w:r>
            <w:r w:rsidRPr="00C56A0B">
              <w:rPr>
                <w:rFonts w:ascii="Times New Roman" w:eastAsia="Helvetica" w:hAnsi="Times New Roman" w:cs="Times New Roman"/>
                <w:color w:val="000000"/>
                <w:sz w:val="18"/>
                <w:szCs w:val="18"/>
              </w:rPr>
              <w:br/>
              <w:t>[-77.</w:t>
            </w:r>
            <w:proofErr w:type="gramStart"/>
            <w:r w:rsidRPr="00C56A0B">
              <w:rPr>
                <w:rFonts w:ascii="Times New Roman" w:eastAsia="Helvetica" w:hAnsi="Times New Roman" w:cs="Times New Roman"/>
                <w:color w:val="000000"/>
                <w:sz w:val="18"/>
                <w:szCs w:val="18"/>
              </w:rPr>
              <w:t>05 ,</w:t>
            </w:r>
            <w:proofErr w:type="gramEnd"/>
            <w:r w:rsidRPr="00C56A0B">
              <w:rPr>
                <w:rFonts w:ascii="Times New Roman" w:eastAsia="Helvetica" w:hAnsi="Times New Roman" w:cs="Times New Roman"/>
                <w:color w:val="000000"/>
                <w:sz w:val="18"/>
                <w:szCs w:val="18"/>
              </w:rPr>
              <w:t xml:space="preserve"> 83.93]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40.4</w:t>
            </w:r>
            <w:r w:rsidRPr="00C56A0B">
              <w:rPr>
                <w:rFonts w:ascii="Times New Roman" w:eastAsia="Helvetica" w:hAnsi="Times New Roman" w:cs="Times New Roman"/>
                <w:color w:val="000000"/>
                <w:sz w:val="18"/>
                <w:szCs w:val="18"/>
              </w:rPr>
              <w:br/>
              <w:t>[-20.</w:t>
            </w:r>
            <w:proofErr w:type="gramStart"/>
            <w:r w:rsidRPr="00C56A0B">
              <w:rPr>
                <w:rFonts w:ascii="Times New Roman" w:eastAsia="Helvetica" w:hAnsi="Times New Roman" w:cs="Times New Roman"/>
                <w:color w:val="000000"/>
                <w:sz w:val="18"/>
                <w:szCs w:val="18"/>
              </w:rPr>
              <w:t>03 ,</w:t>
            </w:r>
            <w:proofErr w:type="gramEnd"/>
            <w:r w:rsidRPr="00C56A0B">
              <w:rPr>
                <w:rFonts w:ascii="Times New Roman" w:eastAsia="Helvetica" w:hAnsi="Times New Roman" w:cs="Times New Roman"/>
                <w:color w:val="000000"/>
                <w:sz w:val="18"/>
                <w:szCs w:val="18"/>
              </w:rPr>
              <w:t xml:space="preserve"> 99.96]</w:t>
            </w:r>
          </w:p>
        </w:tc>
      </w:tr>
      <w:tr w:rsidR="004436F5" w:rsidRPr="00C56A0B" w14:paraId="2C4C80B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-11.2</w:t>
            </w:r>
            <w:r w:rsidRPr="00C56A0B">
              <w:rPr>
                <w:rFonts w:ascii="Times New Roman" w:eastAsia="Helvetica" w:hAnsi="Times New Roman" w:cs="Times New Roman"/>
                <w:color w:val="000000"/>
                <w:sz w:val="18"/>
                <w:szCs w:val="18"/>
              </w:rPr>
              <w:br/>
              <w:t>[-69.</w:t>
            </w:r>
            <w:proofErr w:type="gramStart"/>
            <w:r w:rsidRPr="00C56A0B">
              <w:rPr>
                <w:rFonts w:ascii="Times New Roman" w:eastAsia="Helvetica" w:hAnsi="Times New Roman" w:cs="Times New Roman"/>
                <w:color w:val="000000"/>
                <w:sz w:val="18"/>
                <w:szCs w:val="18"/>
              </w:rPr>
              <w:t>81 ,</w:t>
            </w:r>
            <w:proofErr w:type="gramEnd"/>
            <w:r w:rsidRPr="00C56A0B">
              <w:rPr>
                <w:rFonts w:ascii="Times New Roman" w:eastAsia="Helvetica" w:hAnsi="Times New Roman" w:cs="Times New Roman"/>
                <w:color w:val="000000"/>
                <w:sz w:val="18"/>
                <w:szCs w:val="18"/>
              </w:rPr>
              <w:t xml:space="preserve"> 45.18]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22.1</w:t>
            </w:r>
            <w:r w:rsidRPr="00C56A0B">
              <w:rPr>
                <w:rFonts w:ascii="Times New Roman" w:eastAsia="Helvetica" w:hAnsi="Times New Roman" w:cs="Times New Roman"/>
                <w:color w:val="000000"/>
                <w:sz w:val="18"/>
                <w:szCs w:val="18"/>
              </w:rPr>
              <w:br/>
              <w:t>[-50.</w:t>
            </w:r>
            <w:proofErr w:type="gramStart"/>
            <w:r w:rsidRPr="00C56A0B">
              <w:rPr>
                <w:rFonts w:ascii="Times New Roman" w:eastAsia="Helvetica" w:hAnsi="Times New Roman" w:cs="Times New Roman"/>
                <w:color w:val="000000"/>
                <w:sz w:val="18"/>
                <w:szCs w:val="18"/>
              </w:rPr>
              <w:t>61 ,</w:t>
            </w:r>
            <w:proofErr w:type="gramEnd"/>
            <w:r w:rsidRPr="00C56A0B">
              <w:rPr>
                <w:rFonts w:ascii="Times New Roman" w:eastAsia="Helvetica" w:hAnsi="Times New Roman" w:cs="Times New Roman"/>
                <w:color w:val="000000"/>
                <w:sz w:val="18"/>
                <w:szCs w:val="18"/>
              </w:rPr>
              <w:t xml:space="preserve"> 96.38]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-5.2</w:t>
            </w:r>
            <w:r w:rsidRPr="00C56A0B">
              <w:rPr>
                <w:rFonts w:ascii="Times New Roman" w:eastAsia="Helvetica" w:hAnsi="Times New Roman" w:cs="Times New Roman"/>
                <w:color w:val="000000"/>
                <w:sz w:val="18"/>
                <w:szCs w:val="18"/>
              </w:rPr>
              <w:br/>
              <w:t>[-67.</w:t>
            </w:r>
            <w:proofErr w:type="gramStart"/>
            <w:r w:rsidRPr="00C56A0B">
              <w:rPr>
                <w:rFonts w:ascii="Times New Roman" w:eastAsia="Helvetica" w:hAnsi="Times New Roman" w:cs="Times New Roman"/>
                <w:color w:val="000000"/>
                <w:sz w:val="18"/>
                <w:szCs w:val="18"/>
              </w:rPr>
              <w:t>48 ,</w:t>
            </w:r>
            <w:proofErr w:type="gramEnd"/>
            <w:r w:rsidRPr="00C56A0B">
              <w:rPr>
                <w:rFonts w:ascii="Times New Roman" w:eastAsia="Helvetica" w:hAnsi="Times New Roman" w:cs="Times New Roman"/>
                <w:color w:val="000000"/>
                <w:sz w:val="18"/>
                <w:szCs w:val="18"/>
              </w:rPr>
              <w:t xml:space="preserve"> 57.69]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-22.6</w:t>
            </w:r>
            <w:r w:rsidRPr="00C56A0B">
              <w:rPr>
                <w:rFonts w:ascii="Times New Roman" w:eastAsia="Helvetica" w:hAnsi="Times New Roman" w:cs="Times New Roman"/>
                <w:color w:val="000000"/>
                <w:sz w:val="18"/>
                <w:szCs w:val="18"/>
              </w:rPr>
              <w:br/>
              <w:t>[-101.</w:t>
            </w:r>
            <w:proofErr w:type="gramStart"/>
            <w:r w:rsidRPr="00C56A0B">
              <w:rPr>
                <w:rFonts w:ascii="Times New Roman" w:eastAsia="Helvetica" w:hAnsi="Times New Roman" w:cs="Times New Roman"/>
                <w:color w:val="000000"/>
                <w:sz w:val="18"/>
                <w:szCs w:val="18"/>
              </w:rPr>
              <w:t>87 ,</w:t>
            </w:r>
            <w:proofErr w:type="gramEnd"/>
            <w:r w:rsidRPr="00C56A0B">
              <w:rPr>
                <w:rFonts w:ascii="Times New Roman" w:eastAsia="Helvetica" w:hAnsi="Times New Roman" w:cs="Times New Roman"/>
                <w:color w:val="000000"/>
                <w:sz w:val="18"/>
                <w:szCs w:val="18"/>
              </w:rPr>
              <w:t xml:space="preserve"> 58.99]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3.7</w:t>
            </w:r>
            <w:r w:rsidRPr="00C56A0B">
              <w:rPr>
                <w:rFonts w:ascii="Times New Roman" w:eastAsia="Helvetica" w:hAnsi="Times New Roman" w:cs="Times New Roman"/>
                <w:color w:val="000000"/>
                <w:sz w:val="18"/>
                <w:szCs w:val="18"/>
              </w:rPr>
              <w:br/>
              <w:t>[-54.</w:t>
            </w:r>
            <w:proofErr w:type="gramStart"/>
            <w:r w:rsidRPr="00C56A0B">
              <w:rPr>
                <w:rFonts w:ascii="Times New Roman" w:eastAsia="Helvetica" w:hAnsi="Times New Roman" w:cs="Times New Roman"/>
                <w:color w:val="000000"/>
                <w:sz w:val="18"/>
                <w:szCs w:val="18"/>
              </w:rPr>
              <w:t>84 ,</w:t>
            </w:r>
            <w:proofErr w:type="gramEnd"/>
            <w:r w:rsidRPr="00C56A0B">
              <w:rPr>
                <w:rFonts w:ascii="Times New Roman" w:eastAsia="Helvetica" w:hAnsi="Times New Roman" w:cs="Times New Roman"/>
                <w:color w:val="000000"/>
                <w:sz w:val="18"/>
                <w:szCs w:val="18"/>
              </w:rPr>
              <w:t xml:space="preserve"> 64.53]</w:t>
            </w:r>
          </w:p>
        </w:tc>
      </w:tr>
      <w:tr w:rsidR="004436F5" w:rsidRPr="00C56A0B" w14:paraId="2C4C80C1"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19.6</w:t>
            </w:r>
            <w:r w:rsidRPr="00C56A0B">
              <w:rPr>
                <w:rFonts w:ascii="Times New Roman" w:eastAsia="Helvetica" w:hAnsi="Times New Roman" w:cs="Times New Roman"/>
                <w:color w:val="000000"/>
                <w:sz w:val="18"/>
                <w:szCs w:val="18"/>
              </w:rPr>
              <w:br/>
              <w:t>[-54.</w:t>
            </w:r>
            <w:proofErr w:type="gramStart"/>
            <w:r w:rsidRPr="00C56A0B">
              <w:rPr>
                <w:rFonts w:ascii="Times New Roman" w:eastAsia="Helvetica" w:hAnsi="Times New Roman" w:cs="Times New Roman"/>
                <w:color w:val="000000"/>
                <w:sz w:val="18"/>
                <w:szCs w:val="18"/>
              </w:rPr>
              <w:t>73 ,</w:t>
            </w:r>
            <w:proofErr w:type="gramEnd"/>
            <w:r w:rsidRPr="00C56A0B">
              <w:rPr>
                <w:rFonts w:ascii="Times New Roman" w:eastAsia="Helvetica" w:hAnsi="Times New Roman" w:cs="Times New Roman"/>
                <w:color w:val="000000"/>
                <w:sz w:val="18"/>
                <w:szCs w:val="18"/>
              </w:rPr>
              <w:t xml:space="preserve"> 97.61]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-55.7</w:t>
            </w:r>
            <w:r w:rsidRPr="00C56A0B">
              <w:rPr>
                <w:rFonts w:ascii="Times New Roman" w:eastAsia="Helvetica" w:hAnsi="Times New Roman" w:cs="Times New Roman"/>
                <w:color w:val="000000"/>
                <w:sz w:val="18"/>
                <w:szCs w:val="18"/>
              </w:rPr>
              <w:br/>
              <w:t>[-135.</w:t>
            </w:r>
            <w:proofErr w:type="gramStart"/>
            <w:r w:rsidRPr="00C56A0B">
              <w:rPr>
                <w:rFonts w:ascii="Times New Roman" w:eastAsia="Helvetica" w:hAnsi="Times New Roman" w:cs="Times New Roman"/>
                <w:color w:val="000000"/>
                <w:sz w:val="18"/>
                <w:szCs w:val="18"/>
              </w:rPr>
              <w:t>38 ,</w:t>
            </w:r>
            <w:proofErr w:type="gramEnd"/>
            <w:r w:rsidRPr="00C56A0B">
              <w:rPr>
                <w:rFonts w:ascii="Times New Roman" w:eastAsia="Helvetica" w:hAnsi="Times New Roman" w:cs="Times New Roman"/>
                <w:color w:val="000000"/>
                <w:sz w:val="18"/>
                <w:szCs w:val="18"/>
              </w:rPr>
              <w:t xml:space="preserve"> 15.95]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34.6</w:t>
            </w:r>
            <w:r w:rsidRPr="00C56A0B">
              <w:rPr>
                <w:rFonts w:ascii="Times New Roman" w:eastAsia="Helvetica" w:hAnsi="Times New Roman" w:cs="Times New Roman"/>
                <w:color w:val="000000"/>
                <w:sz w:val="18"/>
                <w:szCs w:val="18"/>
              </w:rPr>
              <w:br/>
              <w:t>[-40.</w:t>
            </w:r>
            <w:proofErr w:type="gramStart"/>
            <w:r w:rsidRPr="00C56A0B">
              <w:rPr>
                <w:rFonts w:ascii="Times New Roman" w:eastAsia="Helvetica" w:hAnsi="Times New Roman" w:cs="Times New Roman"/>
                <w:color w:val="000000"/>
                <w:sz w:val="18"/>
                <w:szCs w:val="18"/>
              </w:rPr>
              <w:t>58 ,</w:t>
            </w:r>
            <w:proofErr w:type="gramEnd"/>
            <w:r w:rsidRPr="00C56A0B">
              <w:rPr>
                <w:rFonts w:ascii="Times New Roman" w:eastAsia="Helvetica" w:hAnsi="Times New Roman" w:cs="Times New Roman"/>
                <w:color w:val="000000"/>
                <w:sz w:val="18"/>
                <w:szCs w:val="18"/>
              </w:rPr>
              <w:t xml:space="preserve"> 111.5]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-70.2</w:t>
            </w:r>
            <w:r w:rsidRPr="00C56A0B">
              <w:rPr>
                <w:rFonts w:ascii="Times New Roman" w:eastAsia="Helvetica" w:hAnsi="Times New Roman" w:cs="Times New Roman"/>
                <w:color w:val="000000"/>
                <w:sz w:val="18"/>
                <w:szCs w:val="18"/>
              </w:rPr>
              <w:br/>
              <w:t>[-147.</w:t>
            </w:r>
            <w:proofErr w:type="gramStart"/>
            <w:r w:rsidRPr="00C56A0B">
              <w:rPr>
                <w:rFonts w:ascii="Times New Roman" w:eastAsia="Helvetica" w:hAnsi="Times New Roman" w:cs="Times New Roman"/>
                <w:color w:val="000000"/>
                <w:sz w:val="18"/>
                <w:szCs w:val="18"/>
              </w:rPr>
              <w:t>19 ,</w:t>
            </w:r>
            <w:proofErr w:type="gramEnd"/>
            <w:r w:rsidRPr="00C56A0B">
              <w:rPr>
                <w:rFonts w:ascii="Times New Roman" w:eastAsia="Helvetica" w:hAnsi="Times New Roman" w:cs="Times New Roman"/>
                <w:color w:val="000000"/>
                <w:sz w:val="18"/>
                <w:szCs w:val="18"/>
              </w:rPr>
              <w:t xml:space="preserve"> 5.08]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C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-23.7</w:t>
            </w:r>
            <w:r w:rsidRPr="00C56A0B">
              <w:rPr>
                <w:rFonts w:ascii="Times New Roman" w:eastAsia="Helvetica" w:hAnsi="Times New Roman" w:cs="Times New Roman"/>
                <w:color w:val="000000"/>
                <w:sz w:val="18"/>
                <w:szCs w:val="18"/>
              </w:rPr>
              <w:br/>
              <w:t>[-99.</w:t>
            </w:r>
            <w:proofErr w:type="gramStart"/>
            <w:r w:rsidRPr="00C56A0B">
              <w:rPr>
                <w:rFonts w:ascii="Times New Roman" w:eastAsia="Helvetica" w:hAnsi="Times New Roman" w:cs="Times New Roman"/>
                <w:color w:val="000000"/>
                <w:sz w:val="18"/>
                <w:szCs w:val="18"/>
              </w:rPr>
              <w:t>87 ,</w:t>
            </w:r>
            <w:proofErr w:type="gramEnd"/>
            <w:r w:rsidRPr="00C56A0B">
              <w:rPr>
                <w:rFonts w:ascii="Times New Roman" w:eastAsia="Helvetica" w:hAnsi="Times New Roman" w:cs="Times New Roman"/>
                <w:color w:val="000000"/>
                <w:sz w:val="18"/>
                <w:szCs w:val="18"/>
              </w:rPr>
              <w:t xml:space="preserve"> 54.59]</w:t>
            </w:r>
          </w:p>
        </w:tc>
      </w:tr>
    </w:tbl>
    <w:p w14:paraId="03CAA7EA" w14:textId="77777777" w:rsidR="008C2CDD" w:rsidRDefault="008C2CDD" w:rsidP="000A7B35">
      <w:pPr>
        <w:pStyle w:val="Heading2"/>
        <w:spacing w:line="480" w:lineRule="auto"/>
        <w:rPr>
          <w:rFonts w:ascii="Times New Roman" w:hAnsi="Times New Roman" w:cs="Times New Roman"/>
          <w:b w:val="0"/>
          <w:bCs w:val="0"/>
        </w:rPr>
      </w:pPr>
      <w:bookmarkStart w:id="190" w:name="discussion"/>
      <w:bookmarkEnd w:id="179"/>
      <w:bookmarkEnd w:id="189"/>
    </w:p>
    <w:p w14:paraId="2C4C80C3" w14:textId="22C89361" w:rsidR="004436F5" w:rsidRPr="00AA3BB2" w:rsidRDefault="006C531E" w:rsidP="000A7B35">
      <w:pPr>
        <w:pStyle w:val="Heading2"/>
        <w:spacing w:line="480" w:lineRule="auto"/>
        <w:rPr>
          <w:rFonts w:ascii="Times New Roman" w:hAnsi="Times New Roman" w:cs="Times New Roman"/>
          <w:color w:val="000000" w:themeColor="text1"/>
          <w:sz w:val="24"/>
          <w:szCs w:val="24"/>
        </w:rPr>
      </w:pPr>
      <w:r w:rsidRPr="00AA3BB2">
        <w:rPr>
          <w:rFonts w:ascii="Times New Roman" w:hAnsi="Times New Roman" w:cs="Times New Roman"/>
          <w:color w:val="000000" w:themeColor="text1"/>
          <w:sz w:val="24"/>
          <w:szCs w:val="24"/>
        </w:rPr>
        <w:t>Discussion</w:t>
      </w:r>
    </w:p>
    <w:p w14:paraId="2C4C80C4"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did not use numerical or other potential quantitative cues for foraging decisions and that any decision-making was not affected by early environment.</w:t>
      </w:r>
    </w:p>
    <w:p w14:paraId="2C4C80C5"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191" w:name="X80c20082a7353b07f2bd1d8875335b01371f250"/>
      <w:r w:rsidRPr="00AA3BB2">
        <w:rPr>
          <w:rFonts w:ascii="Times New Roman" w:hAnsi="Times New Roman" w:cs="Times New Roman"/>
          <w:color w:val="000000" w:themeColor="text1"/>
        </w:rPr>
        <w:t xml:space="preserve">Foraging context may influence spontaneous quantity discrimination in </w:t>
      </w:r>
      <w:r w:rsidRPr="00AA3BB2">
        <w:rPr>
          <w:rFonts w:ascii="Times New Roman" w:hAnsi="Times New Roman" w:cs="Times New Roman"/>
          <w:iCs/>
          <w:color w:val="000000" w:themeColor="text1"/>
        </w:rPr>
        <w:t xml:space="preserve">L. </w:t>
      </w:r>
      <w:proofErr w:type="spellStart"/>
      <w:r w:rsidRPr="00AA3BB2">
        <w:rPr>
          <w:rFonts w:ascii="Times New Roman" w:hAnsi="Times New Roman" w:cs="Times New Roman"/>
          <w:iCs/>
          <w:color w:val="000000" w:themeColor="text1"/>
        </w:rPr>
        <w:t>guichenoti</w:t>
      </w:r>
      <w:proofErr w:type="spellEnd"/>
    </w:p>
    <w:p w14:paraId="0E69F37F" w14:textId="4BCD4D11" w:rsidR="003B404F" w:rsidRDefault="0091599F" w:rsidP="000A7B35">
      <w:pPr>
        <w:pStyle w:val="FirstParagraph"/>
        <w:spacing w:line="480" w:lineRule="auto"/>
        <w:rPr>
          <w:ins w:id="192" w:author="Pablo Recio Santiago" w:date="2025-09-09T19:22:00Z" w16du:dateUtc="2025-09-09T09:52:00Z"/>
          <w:rFonts w:ascii="Times New Roman" w:hAnsi="Times New Roman" w:cs="Times New Roman"/>
        </w:rPr>
      </w:pPr>
      <w:ins w:id="193" w:author="Pablo Recio Santiago" w:date="2025-09-24T16:53:00Z" w16du:dateUtc="2025-09-24T07:23:00Z">
        <w:r w:rsidRPr="0091599F">
          <w:rPr>
            <w:rFonts w:ascii="Times New Roman" w:hAnsi="Times New Roman" w:cs="Times New Roman"/>
          </w:rPr>
          <w:t xml:space="preserve">We found no evidence of numerical discrimination in any of the tests performed. One potential concern is that pre-test fasting could have caused indiscriminate foraging masking numerical discrimination, but it seems unlikely. First, if hunger alone were driving </w:t>
        </w:r>
        <w:proofErr w:type="spellStart"/>
        <w:r w:rsidRPr="0091599F">
          <w:rPr>
            <w:rFonts w:ascii="Times New Roman" w:hAnsi="Times New Roman" w:cs="Times New Roman"/>
          </w:rPr>
          <w:t>behaviour</w:t>
        </w:r>
        <w:proofErr w:type="spellEnd"/>
        <w:r w:rsidRPr="0091599F">
          <w:rPr>
            <w:rFonts w:ascii="Times New Roman" w:hAnsi="Times New Roman" w:cs="Times New Roman"/>
          </w:rPr>
          <w:t xml:space="preserve">, we would expect random first choices but clear preferences during subsequent interactions, reflected in the discrimination index. Second, only 30 and 36 out of 400 observations showed lizards interacting </w:t>
        </w:r>
        <w:r w:rsidRPr="0091599F">
          <w:rPr>
            <w:rFonts w:ascii="Times New Roman" w:hAnsi="Times New Roman" w:cs="Times New Roman"/>
          </w:rPr>
          <w:lastRenderedPageBreak/>
          <w:t>with the greater or fewer option, respectively, for more than 250 seconds (out of 300 s). Together, these results suggest that hunger levels were not masking numerical discrimination</w:t>
        </w:r>
      </w:ins>
      <w:ins w:id="194" w:author="Pablo Recio Santiago" w:date="2025-09-09T19:25:00Z" w16du:dateUtc="2025-09-09T09:55:00Z">
        <w:r w:rsidR="003B404F" w:rsidRPr="003B404F">
          <w:rPr>
            <w:rFonts w:ascii="Times New Roman" w:hAnsi="Times New Roman" w:cs="Times New Roman"/>
          </w:rPr>
          <w:t>.</w:t>
        </w:r>
      </w:ins>
    </w:p>
    <w:p w14:paraId="2C4C80C6" w14:textId="31F5C242" w:rsidR="004436F5" w:rsidRPr="00C56A0B" w:rsidDel="005C4AB5" w:rsidRDefault="006C531E" w:rsidP="00435C1E">
      <w:pPr>
        <w:pStyle w:val="FirstParagraph"/>
        <w:spacing w:line="480" w:lineRule="auto"/>
        <w:rPr>
          <w:del w:id="195" w:author="Pablo Recio Santiago" w:date="2025-09-10T13:34:00Z" w16du:dateUtc="2025-09-10T04:04:00Z"/>
          <w:rFonts w:ascii="Times New Roman" w:hAnsi="Times New Roman" w:cs="Times New Roman"/>
        </w:rPr>
      </w:pPr>
      <w:del w:id="196" w:author="Pablo Recio Santiago" w:date="2025-09-09T19:20:00Z" w16du:dateUtc="2025-09-09T09:50:00Z">
        <w:r w:rsidRPr="00C56A0B" w:rsidDel="003B404F">
          <w:rPr>
            <w:rFonts w:ascii="Times New Roman" w:hAnsi="Times New Roman" w:cs="Times New Roman"/>
          </w:rPr>
          <w:delText>T</w:delText>
        </w:r>
      </w:del>
      <w:del w:id="197" w:author="Pablo Recio Santiago" w:date="2025-09-10T13:34:00Z" w16du:dateUtc="2025-09-10T04:04:00Z">
        <w:r w:rsidRPr="00C56A0B" w:rsidDel="005C4AB5">
          <w:rPr>
            <w:rFonts w:ascii="Times New Roman" w:hAnsi="Times New Roman" w:cs="Times New Roman"/>
          </w:rPr>
          <w:delText xml:space="preserve">he lack of numerical discrimination </w:delText>
        </w:r>
      </w:del>
      <w:del w:id="198" w:author="Pablo Recio Santiago" w:date="2025-09-10T13:33:00Z" w16du:dateUtc="2025-09-10T04:03:00Z">
        <w:r w:rsidRPr="00C56A0B" w:rsidDel="005C4AB5">
          <w:rPr>
            <w:rFonts w:ascii="Times New Roman" w:hAnsi="Times New Roman" w:cs="Times New Roman"/>
          </w:rPr>
          <w:delText xml:space="preserve">in food-related spontaneous tests </w:delText>
        </w:r>
      </w:del>
      <w:del w:id="199" w:author="Pablo Recio Santiago" w:date="2025-09-10T13:34:00Z" w16du:dateUtc="2025-09-10T04:04:00Z">
        <w:r w:rsidRPr="00C56A0B" w:rsidDel="005C4AB5">
          <w:rPr>
            <w:rFonts w:ascii="Times New Roman" w:hAnsi="Times New Roman" w:cs="Times New Roman"/>
          </w:rPr>
          <w:delText xml:space="preserve">in </w:delText>
        </w:r>
        <w:r w:rsidRPr="00C56A0B" w:rsidDel="005C4AB5">
          <w:rPr>
            <w:rFonts w:ascii="Times New Roman" w:hAnsi="Times New Roman" w:cs="Times New Roman"/>
            <w:i/>
            <w:iCs/>
          </w:rPr>
          <w:delText>L. guichenoti</w:delText>
        </w:r>
        <w:r w:rsidRPr="00C56A0B" w:rsidDel="005C4AB5">
          <w:rPr>
            <w:rFonts w:ascii="Times New Roman" w:hAnsi="Times New Roman" w:cs="Times New Roman"/>
          </w:rPr>
          <w:delText xml:space="preserve"> may be </w:delText>
        </w:r>
      </w:del>
      <w:del w:id="200" w:author="Pablo Recio Santiago" w:date="2025-09-09T19:20:00Z" w16du:dateUtc="2025-09-09T09:50:00Z">
        <w:r w:rsidRPr="00C56A0B" w:rsidDel="003B404F">
          <w:rPr>
            <w:rFonts w:ascii="Times New Roman" w:hAnsi="Times New Roman" w:cs="Times New Roman"/>
          </w:rPr>
          <w:delText xml:space="preserve">due </w:delText>
        </w:r>
      </w:del>
      <w:del w:id="201" w:author="Pablo Recio Santiago" w:date="2025-09-10T13:34:00Z" w16du:dateUtc="2025-09-10T04:04:00Z">
        <w:r w:rsidRPr="00C56A0B" w:rsidDel="005C4AB5">
          <w:rPr>
            <w:rFonts w:ascii="Times New Roman" w:hAnsi="Times New Roman" w:cs="Times New Roman"/>
          </w:rPr>
          <w:delText>to their insectivorous diet. In studies where reptiles discriminated between different amounts of food, the relevant stimuli involved either vegetables (</w:delText>
        </w:r>
        <w:r w:rsidR="004436F5" w:rsidDel="005C4AB5">
          <w:fldChar w:fldCharType="begin"/>
        </w:r>
        <w:r w:rsidR="004436F5" w:rsidDel="005C4AB5">
          <w:delInstrText>HYPERLINK \l "ref-gazzola2018continuous" \h</w:delInstrText>
        </w:r>
        <w:r w:rsidR="004436F5" w:rsidDel="005C4AB5">
          <w:fldChar w:fldCharType="separate"/>
        </w:r>
        <w:r w:rsidR="004436F5" w:rsidRPr="00C56A0B" w:rsidDel="005C4AB5">
          <w:rPr>
            <w:rStyle w:val="Hyperlink"/>
            <w:rFonts w:ascii="Times New Roman" w:hAnsi="Times New Roman" w:cs="Times New Roman"/>
          </w:rPr>
          <w:delText>Gazzola et al. 2018</w:delText>
        </w:r>
        <w:r w:rsidR="004436F5" w:rsidDel="005C4AB5">
          <w:fldChar w:fldCharType="end"/>
        </w:r>
        <w:r w:rsidRPr="00C56A0B" w:rsidDel="005C4AB5">
          <w:rPr>
            <w:rFonts w:ascii="Times New Roman" w:hAnsi="Times New Roman" w:cs="Times New Roman"/>
          </w:rPr>
          <w:delText xml:space="preserve">; </w:delText>
        </w:r>
        <w:r w:rsidR="004436F5" w:rsidDel="005C4AB5">
          <w:fldChar w:fldCharType="begin"/>
        </w:r>
        <w:r w:rsidR="004436F5" w:rsidDel="005C4AB5">
          <w:delInstrText>HYPERLINK \l "ref-szabo_spontaneous_2021" \h</w:delInstrText>
        </w:r>
        <w:r w:rsidR="004436F5" w:rsidDel="005C4AB5">
          <w:fldChar w:fldCharType="separate"/>
        </w:r>
        <w:r w:rsidR="004436F5" w:rsidRPr="00C56A0B" w:rsidDel="005C4AB5">
          <w:rPr>
            <w:rStyle w:val="Hyperlink"/>
            <w:rFonts w:ascii="Times New Roman" w:hAnsi="Times New Roman" w:cs="Times New Roman"/>
          </w:rPr>
          <w:delText>Szabo et al. 2021</w:delText>
        </w:r>
        <w:r w:rsidR="004436F5" w:rsidDel="005C4AB5">
          <w:fldChar w:fldCharType="end"/>
        </w:r>
        <w:r w:rsidRPr="00C56A0B" w:rsidDel="005C4AB5">
          <w:rPr>
            <w:rFonts w:ascii="Times New Roman" w:hAnsi="Times New Roman" w:cs="Times New Roman"/>
          </w:rPr>
          <w:delText>) or large numbers or alive prey (e.g., 5 vs. 10) (</w:delText>
        </w:r>
        <w:r w:rsidR="004436F5" w:rsidDel="005C4AB5">
          <w:fldChar w:fldCharType="begin"/>
        </w:r>
        <w:r w:rsidR="004436F5" w:rsidDel="005C4AB5">
          <w:delInstrText>HYPERLINK \l "ref-recio_prey_2021" \h</w:delInstrText>
        </w:r>
        <w:r w:rsidR="004436F5" w:rsidDel="005C4AB5">
          <w:fldChar w:fldCharType="separate"/>
        </w:r>
        <w:r w:rsidR="004436F5" w:rsidRPr="00C56A0B" w:rsidDel="005C4AB5">
          <w:rPr>
            <w:rStyle w:val="Hyperlink"/>
            <w:rFonts w:ascii="Times New Roman" w:hAnsi="Times New Roman" w:cs="Times New Roman"/>
          </w:rPr>
          <w:delText>Recio et al. 2021</w:delText>
        </w:r>
        <w:r w:rsidR="004436F5" w:rsidDel="005C4AB5">
          <w:fldChar w:fldCharType="end"/>
        </w:r>
        <w:r w:rsidRPr="00C56A0B" w:rsidDel="005C4AB5">
          <w:rPr>
            <w:rFonts w:ascii="Times New Roman" w:hAnsi="Times New Roman" w:cs="Times New Roman"/>
          </w:rPr>
          <w:delText xml:space="preserve">). In contrast, when </w:delText>
        </w:r>
        <w:r w:rsidRPr="00C56A0B" w:rsidDel="005C4AB5">
          <w:rPr>
            <w:rFonts w:ascii="Times New Roman" w:hAnsi="Times New Roman" w:cs="Times New Roman"/>
            <w:i/>
            <w:iCs/>
          </w:rPr>
          <w:delText>Podarcis siculus</w:delText>
        </w:r>
        <w:r w:rsidRPr="00C56A0B" w:rsidDel="005C4AB5">
          <w:rPr>
            <w:rFonts w:ascii="Times New Roman" w:hAnsi="Times New Roman" w:cs="Times New Roman"/>
          </w:rPr>
          <w:delText xml:space="preserve"> were presented with different numbers of </w:delText>
        </w:r>
        <w:r w:rsidRPr="00C56A0B" w:rsidDel="005C4AB5">
          <w:rPr>
            <w:rFonts w:ascii="Times New Roman" w:hAnsi="Times New Roman" w:cs="Times New Roman"/>
            <w:i/>
            <w:iCs/>
          </w:rPr>
          <w:delText>Musca domestica</w:delText>
        </w:r>
        <w:r w:rsidRPr="00C56A0B" w:rsidDel="005C4AB5">
          <w:rPr>
            <w:rFonts w:ascii="Times New Roman" w:hAnsi="Times New Roman" w:cs="Times New Roman"/>
          </w:rPr>
          <w:delText xml:space="preserve"> larvae in a spontaneous choice test, the lizards failed to discriminate between quantities despite showing quantity discrimination when prey size was the main cue (</w:delText>
        </w:r>
        <w:r w:rsidR="004436F5" w:rsidDel="005C4AB5">
          <w:fldChar w:fldCharType="begin"/>
        </w:r>
        <w:r w:rsidR="004436F5" w:rsidDel="005C4AB5">
          <w:delInstrText>HYPERLINK \l "ref-miletto2017quantitative" \h</w:delInstrText>
        </w:r>
        <w:r w:rsidR="004436F5" w:rsidDel="005C4AB5">
          <w:fldChar w:fldCharType="separate"/>
        </w:r>
        <w:r w:rsidR="004436F5" w:rsidRPr="00C56A0B" w:rsidDel="005C4AB5">
          <w:rPr>
            <w:rStyle w:val="Hyperlink"/>
            <w:rFonts w:ascii="Times New Roman" w:hAnsi="Times New Roman" w:cs="Times New Roman"/>
          </w:rPr>
          <w:delText>Miletto Petrazzini et al. 2017</w:delText>
        </w:r>
        <w:r w:rsidR="004436F5" w:rsidDel="005C4AB5">
          <w:fldChar w:fldCharType="end"/>
        </w:r>
        <w:r w:rsidRPr="00C56A0B" w:rsidDel="005C4AB5">
          <w:rPr>
            <w:rFonts w:ascii="Times New Roman" w:hAnsi="Times New Roman" w:cs="Times New Roman"/>
          </w:rPr>
          <w:delText>) or when tested using training procedures (</w:delText>
        </w:r>
        <w:r w:rsidR="004436F5" w:rsidDel="005C4AB5">
          <w:fldChar w:fldCharType="begin"/>
        </w:r>
        <w:r w:rsidR="004436F5" w:rsidDel="005C4AB5">
          <w:delInstrText>HYPERLINK \l "ref-miletto2018quantity" \h</w:delInstrText>
        </w:r>
        <w:r w:rsidR="004436F5" w:rsidDel="005C4AB5">
          <w:fldChar w:fldCharType="separate"/>
        </w:r>
        <w:r w:rsidR="004436F5" w:rsidRPr="00C56A0B" w:rsidDel="005C4AB5">
          <w:rPr>
            <w:rStyle w:val="Hyperlink"/>
            <w:rFonts w:ascii="Times New Roman" w:hAnsi="Times New Roman" w:cs="Times New Roman"/>
          </w:rPr>
          <w:delText>Miletto Petrazzini et al. 2018</w:delText>
        </w:r>
        <w:r w:rsidR="004436F5" w:rsidDel="005C4AB5">
          <w:fldChar w:fldCharType="end"/>
        </w:r>
        <w:r w:rsidRPr="00C56A0B" w:rsidDel="005C4AB5">
          <w:rPr>
            <w:rFonts w:ascii="Times New Roman" w:hAnsi="Times New Roman" w:cs="Times New Roman"/>
          </w:rPr>
          <w:delText>). Notably, the numbers of food items employed in Miletto Petrazzini et al. (</w:delText>
        </w:r>
        <w:r w:rsidR="004436F5" w:rsidDel="005C4AB5">
          <w:fldChar w:fldCharType="begin"/>
        </w:r>
        <w:r w:rsidR="004436F5" w:rsidDel="005C4AB5">
          <w:delInstrText>HYPERLINK \l "ref-miletto2017quantitative" \h</w:delInstrText>
        </w:r>
        <w:r w:rsidR="004436F5" w:rsidDel="005C4AB5">
          <w:fldChar w:fldCharType="separate"/>
        </w:r>
        <w:r w:rsidR="004436F5" w:rsidRPr="00C56A0B" w:rsidDel="005C4AB5">
          <w:rPr>
            <w:rStyle w:val="Hyperlink"/>
            <w:rFonts w:ascii="Times New Roman" w:hAnsi="Times New Roman" w:cs="Times New Roman"/>
          </w:rPr>
          <w:delText>2017</w:delText>
        </w:r>
        <w:r w:rsidR="004436F5" w:rsidDel="005C4AB5">
          <w:fldChar w:fldCharType="end"/>
        </w:r>
        <w:r w:rsidRPr="00C56A0B" w:rsidDel="005C4AB5">
          <w:rPr>
            <w:rFonts w:ascii="Times New Roman" w:hAnsi="Times New Roman" w:cs="Times New Roman"/>
          </w:rPr>
          <w:delText>) were always fewer than four. Spontaneous choice tests assume that animals should select the most appropriate quantity, which may not necessarily be the largest one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if the costs of selecting the larger option outweigh the benefits. For example, if capturing larger prey demands more time or energy or success rates remain similar regardless of prey quantity, animals may not prefer larger quantities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Similarly, animals would not show any preference towards larger number of food items if the likelihood of acquiring one item is the same regardless of quantity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xml:space="preserve">). As a result, even if diet might not affect quantity discrimination abilities, insectivorous lizards might not have evolved a preference for larger patches of prey, at least with small numbers (see </w:delText>
        </w:r>
        <w:r w:rsidR="004436F5" w:rsidDel="005C4AB5">
          <w:fldChar w:fldCharType="begin"/>
        </w:r>
        <w:r w:rsidR="004436F5" w:rsidDel="005C4AB5">
          <w:delInstrText>HYPERLINK \l "ref-recio_prey_2021" \h</w:delInstrText>
        </w:r>
        <w:r w:rsidR="004436F5" w:rsidDel="005C4AB5">
          <w:fldChar w:fldCharType="separate"/>
        </w:r>
        <w:r w:rsidR="004436F5" w:rsidRPr="00C56A0B" w:rsidDel="005C4AB5">
          <w:rPr>
            <w:rStyle w:val="Hyperlink"/>
            <w:rFonts w:ascii="Times New Roman" w:hAnsi="Times New Roman" w:cs="Times New Roman"/>
          </w:rPr>
          <w:delText>Recio et al. 2021</w:delText>
        </w:r>
        <w:r w:rsidR="004436F5" w:rsidDel="005C4AB5">
          <w:fldChar w:fldCharType="end"/>
        </w:r>
        <w:r w:rsidRPr="00C56A0B" w:rsidDel="005C4AB5">
          <w:rPr>
            <w:rFonts w:ascii="Times New Roman" w:hAnsi="Times New Roman" w:cs="Times New Roman"/>
          </w:rPr>
          <w:delText>).</w:delText>
        </w:r>
      </w:del>
    </w:p>
    <w:p w14:paraId="2C4C80C7" w14:textId="61E92133" w:rsidR="004436F5" w:rsidRDefault="006C531E" w:rsidP="000A7B35">
      <w:pPr>
        <w:pStyle w:val="BodyText"/>
        <w:spacing w:line="480" w:lineRule="auto"/>
        <w:rPr>
          <w:ins w:id="202" w:author="Pablo Recio Santiago" w:date="2025-09-10T13:34:00Z" w16du:dateUtc="2025-09-10T04:04:00Z"/>
          <w:rFonts w:ascii="Times New Roman" w:hAnsi="Times New Roman" w:cs="Times New Roman"/>
        </w:rPr>
      </w:pPr>
      <w:r w:rsidRPr="00C56A0B">
        <w:rPr>
          <w:rFonts w:ascii="Times New Roman" w:hAnsi="Times New Roman" w:cs="Times New Roman"/>
        </w:rPr>
        <w:t>Previous research showed that other species within the Scincidae family use exclusively the OFS in spontaneous discrimination tests (</w:t>
      </w:r>
      <w:hyperlink w:anchor="ref-szabo_spontaneous_2021">
        <w:r w:rsidR="004436F5" w:rsidRPr="00C56A0B">
          <w:rPr>
            <w:rStyle w:val="Hyperlink"/>
            <w:rFonts w:ascii="Times New Roman" w:hAnsi="Times New Roman" w:cs="Times New Roman"/>
          </w:rPr>
          <w:t>Szabo et al. 2021</w:t>
        </w:r>
      </w:hyperlink>
      <w:r w:rsidRPr="00C56A0B">
        <w:rPr>
          <w:rFonts w:ascii="Times New Roman" w:hAnsi="Times New Roman" w:cs="Times New Roman"/>
        </w:rPr>
        <w:t xml:space="preserve">). Here, we aimed to investigate whether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could discriminate between different numbers of crickets in a spontaneous choice test relying exclusively on the OFS. To ensure that lizards</w:t>
      </w:r>
      <w:ins w:id="203" w:author="Pablo Recio Santiago" w:date="2025-09-10T14:06:00Z" w16du:dateUtc="2025-09-10T04:36:00Z">
        <w:r w:rsidR="006364E3">
          <w:rPr>
            <w:rFonts w:ascii="Times New Roman" w:hAnsi="Times New Roman" w:cs="Times New Roman"/>
          </w:rPr>
          <w:t>’</w:t>
        </w:r>
      </w:ins>
      <w:r w:rsidRPr="00C56A0B">
        <w:rPr>
          <w:rFonts w:ascii="Times New Roman" w:hAnsi="Times New Roman" w:cs="Times New Roman"/>
        </w:rPr>
        <w:t xml:space="preserve">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004436F5" w:rsidRPr="00C56A0B">
          <w:rPr>
            <w:rStyle w:val="Hyperlink"/>
            <w:rFonts w:ascii="Times New Roman" w:hAnsi="Times New Roman" w:cs="Times New Roman"/>
          </w:rPr>
          <w:t xml:space="preserve">Agrillo and </w:t>
        </w:r>
        <w:proofErr w:type="spellStart"/>
        <w:r w:rsidR="004436F5" w:rsidRPr="00C56A0B">
          <w:rPr>
            <w:rStyle w:val="Hyperlink"/>
            <w:rFonts w:ascii="Times New Roman" w:hAnsi="Times New Roman" w:cs="Times New Roman"/>
          </w:rPr>
          <w:t>Bisazza</w:t>
        </w:r>
        <w:proofErr w:type="spellEnd"/>
        <w:r w:rsidR="004436F5" w:rsidRPr="00C56A0B">
          <w:rPr>
            <w:rStyle w:val="Hyperlink"/>
            <w:rFonts w:ascii="Times New Roman" w:hAnsi="Times New Roman" w:cs="Times New Roman"/>
          </w:rPr>
          <w:t xml:space="preserve"> 2014</w:t>
        </w:r>
      </w:hyperlink>
      <w:r w:rsidRPr="00C56A0B">
        <w:rPr>
          <w:rFonts w:ascii="Times New Roman" w:hAnsi="Times New Roman" w:cs="Times New Roman"/>
        </w:rPr>
        <w:t xml:space="preserve">; </w:t>
      </w:r>
      <w:hyperlink w:anchor="ref-stancher2015numerical">
        <w:r w:rsidR="004436F5" w:rsidRPr="00C56A0B">
          <w:rPr>
            <w:rStyle w:val="Hyperlink"/>
            <w:rFonts w:ascii="Times New Roman" w:hAnsi="Times New Roman" w:cs="Times New Roman"/>
          </w:rPr>
          <w:t>Stancher et al. 2015</w:t>
        </w:r>
      </w:hyperlink>
      <w:r w:rsidRPr="00C56A0B">
        <w:rPr>
          <w:rFonts w:ascii="Times New Roman" w:hAnsi="Times New Roman" w:cs="Times New Roman"/>
        </w:rPr>
        <w:t xml:space="preserve">; </w:t>
      </w:r>
      <w:hyperlink w:anchor="ref-cooper2024tell">
        <w:r w:rsidR="004436F5" w:rsidRPr="00C56A0B">
          <w:rPr>
            <w:rStyle w:val="Hyperlink"/>
            <w:rFonts w:ascii="Times New Roman" w:hAnsi="Times New Roman" w:cs="Times New Roman"/>
          </w:rPr>
          <w:t>Cooper et al. 2024</w:t>
        </w:r>
      </w:hyperlink>
      <w:r w:rsidRPr="00C56A0B">
        <w:rPr>
          <w:rFonts w:ascii="Times New Roman" w:hAnsi="Times New Roman" w:cs="Times New Roman"/>
        </w:rPr>
        <w:t xml:space="preserve">). The absence of discrimination in our experiment could be explained by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C56A0B">
        <w:rPr>
          <w:rFonts w:ascii="Times New Roman" w:hAnsi="Times New Roman" w:cs="Times New Roman"/>
          <w:i/>
          <w:iCs/>
        </w:rPr>
        <w:t>Supplementary Material: Control of size in both options</w:t>
      </w:r>
      <w:r w:rsidRPr="00C56A0B">
        <w:rPr>
          <w:rFonts w:ascii="Times New Roman" w:hAnsi="Times New Roman" w:cs="Times New Roman"/>
        </w:rPr>
        <w:t xml:space="preserve">). Yet, we still did not find quantity discrimination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which suggests that neither the OFS nor the ANS were used. Instead, our results likely reflect a genuine lack of quantity discrimination in foraging-related spontaneous choice tests.</w:t>
      </w:r>
    </w:p>
    <w:p w14:paraId="0154DAE3" w14:textId="734722B4" w:rsidR="000A585F" w:rsidRDefault="001A45E4" w:rsidP="000A585F">
      <w:pPr>
        <w:pStyle w:val="FirstParagraph"/>
        <w:spacing w:line="480" w:lineRule="auto"/>
        <w:rPr>
          <w:ins w:id="204" w:author="Pablo Recio Santiago" w:date="2025-09-10T20:07:00Z" w16du:dateUtc="2025-09-10T10:37:00Z"/>
          <w:rFonts w:ascii="Times New Roman" w:hAnsi="Times New Roman" w:cs="Times New Roman"/>
        </w:rPr>
      </w:pPr>
      <w:ins w:id="205" w:author="Pablo Recio Santiago" w:date="2025-09-10T13:58:00Z" w16du:dateUtc="2025-09-10T04:28:00Z">
        <w:r w:rsidRPr="001A45E4">
          <w:rPr>
            <w:rFonts w:ascii="Times New Roman" w:hAnsi="Times New Roman" w:cs="Times New Roman"/>
          </w:rPr>
          <w:t xml:space="preserve">The lack of spontaneous numerical discrimination in </w:t>
        </w:r>
        <w:r w:rsidRPr="001A45E4">
          <w:rPr>
            <w:rFonts w:ascii="Times New Roman" w:hAnsi="Times New Roman" w:cs="Times New Roman"/>
            <w:i/>
            <w:iCs/>
            <w:rPrChange w:id="206" w:author="Pablo Recio Santiago" w:date="2025-09-10T13:58:00Z" w16du:dateUtc="2025-09-10T04:28:00Z">
              <w:rPr>
                <w:rFonts w:ascii="Times New Roman" w:hAnsi="Times New Roman" w:cs="Times New Roman"/>
              </w:rPr>
            </w:rPrChange>
          </w:rPr>
          <w:t xml:space="preserve">L. </w:t>
        </w:r>
        <w:proofErr w:type="spellStart"/>
        <w:r w:rsidRPr="001A45E4">
          <w:rPr>
            <w:rFonts w:ascii="Times New Roman" w:hAnsi="Times New Roman" w:cs="Times New Roman"/>
            <w:i/>
            <w:iCs/>
            <w:rPrChange w:id="207" w:author="Pablo Recio Santiago" w:date="2025-09-10T13:58:00Z" w16du:dateUtc="2025-09-10T04:28:00Z">
              <w:rPr>
                <w:rFonts w:ascii="Times New Roman" w:hAnsi="Times New Roman" w:cs="Times New Roman"/>
              </w:rPr>
            </w:rPrChange>
          </w:rPr>
          <w:t>guichenoti</w:t>
        </w:r>
        <w:proofErr w:type="spellEnd"/>
        <w:r w:rsidRPr="001A45E4">
          <w:rPr>
            <w:rFonts w:ascii="Times New Roman" w:hAnsi="Times New Roman" w:cs="Times New Roman"/>
          </w:rPr>
          <w:t xml:space="preserve"> when presented with small quantities of food may be related to their insectivorous diet. Studies in which reptiles successfully discriminated small food quantities typically involved vegetables as stimuli (Gazzola et al., 2018; Szabo et al., 2021). In contrast, insectivorous reptiles tested in spontaneous choice tasks with fewer than four prey items generally failed to discriminate (</w:t>
        </w:r>
        <w:proofErr w:type="spellStart"/>
        <w:r w:rsidRPr="001A45E4">
          <w:rPr>
            <w:rFonts w:ascii="Times New Roman" w:hAnsi="Times New Roman" w:cs="Times New Roman"/>
          </w:rPr>
          <w:t>Miletto</w:t>
        </w:r>
        <w:proofErr w:type="spellEnd"/>
        <w:r w:rsidRPr="001A45E4">
          <w:rPr>
            <w:rFonts w:ascii="Times New Roman" w:hAnsi="Times New Roman" w:cs="Times New Roman"/>
          </w:rPr>
          <w:t xml:space="preserve"> </w:t>
        </w:r>
        <w:proofErr w:type="spellStart"/>
        <w:r w:rsidRPr="001A45E4">
          <w:rPr>
            <w:rFonts w:ascii="Times New Roman" w:hAnsi="Times New Roman" w:cs="Times New Roman"/>
          </w:rPr>
          <w:t>Petrazzini</w:t>
        </w:r>
        <w:proofErr w:type="spellEnd"/>
        <w:r w:rsidRPr="001A45E4">
          <w:rPr>
            <w:rFonts w:ascii="Times New Roman" w:hAnsi="Times New Roman" w:cs="Times New Roman"/>
          </w:rPr>
          <w:t xml:space="preserve"> et al., 2017). For example, </w:t>
        </w:r>
        <w:r w:rsidRPr="001A45E4">
          <w:rPr>
            <w:rFonts w:ascii="Times New Roman" w:hAnsi="Times New Roman" w:cs="Times New Roman"/>
            <w:i/>
            <w:iCs/>
            <w:rPrChange w:id="208" w:author="Pablo Recio Santiago" w:date="2025-09-10T13:59:00Z" w16du:dateUtc="2025-09-10T04:29:00Z">
              <w:rPr>
                <w:rFonts w:ascii="Times New Roman" w:hAnsi="Times New Roman" w:cs="Times New Roman"/>
              </w:rPr>
            </w:rPrChange>
          </w:rPr>
          <w:t xml:space="preserve">Podarcis </w:t>
        </w:r>
        <w:proofErr w:type="spellStart"/>
        <w:r w:rsidRPr="001A45E4">
          <w:rPr>
            <w:rFonts w:ascii="Times New Roman" w:hAnsi="Times New Roman" w:cs="Times New Roman"/>
            <w:i/>
            <w:iCs/>
            <w:rPrChange w:id="209" w:author="Pablo Recio Santiago" w:date="2025-09-10T13:59:00Z" w16du:dateUtc="2025-09-10T04:29:00Z">
              <w:rPr>
                <w:rFonts w:ascii="Times New Roman" w:hAnsi="Times New Roman" w:cs="Times New Roman"/>
              </w:rPr>
            </w:rPrChange>
          </w:rPr>
          <w:t>siculus</w:t>
        </w:r>
        <w:proofErr w:type="spellEnd"/>
        <w:r w:rsidRPr="001A45E4">
          <w:rPr>
            <w:rFonts w:ascii="Times New Roman" w:hAnsi="Times New Roman" w:cs="Times New Roman"/>
          </w:rPr>
          <w:t xml:space="preserve"> did not distinguish between </w:t>
        </w:r>
      </w:ins>
      <w:ins w:id="210" w:author="Pablo Recio Santiago" w:date="2025-09-10T13:59:00Z" w16du:dateUtc="2025-09-10T04:29:00Z">
        <w:r>
          <w:rPr>
            <w:rFonts w:ascii="Times New Roman" w:hAnsi="Times New Roman" w:cs="Times New Roman"/>
          </w:rPr>
          <w:t>small numbers (never more than four) of</w:t>
        </w:r>
      </w:ins>
      <w:ins w:id="211" w:author="Pablo Recio Santiago" w:date="2025-09-10T13:58:00Z" w16du:dateUtc="2025-09-10T04:28:00Z">
        <w:r w:rsidRPr="001A45E4">
          <w:rPr>
            <w:rFonts w:ascii="Times New Roman" w:hAnsi="Times New Roman" w:cs="Times New Roman"/>
          </w:rPr>
          <w:t xml:space="preserve"> </w:t>
        </w:r>
        <w:r w:rsidRPr="001A45E4">
          <w:rPr>
            <w:rFonts w:ascii="Times New Roman" w:hAnsi="Times New Roman" w:cs="Times New Roman"/>
            <w:i/>
            <w:iCs/>
            <w:rPrChange w:id="212" w:author="Pablo Recio Santiago" w:date="2025-09-10T13:59:00Z" w16du:dateUtc="2025-09-10T04:29:00Z">
              <w:rPr>
                <w:rFonts w:ascii="Times New Roman" w:hAnsi="Times New Roman" w:cs="Times New Roman"/>
              </w:rPr>
            </w:rPrChange>
          </w:rPr>
          <w:t>Musca domestica</w:t>
        </w:r>
        <w:r w:rsidRPr="001A45E4">
          <w:rPr>
            <w:rFonts w:ascii="Times New Roman" w:hAnsi="Times New Roman" w:cs="Times New Roman"/>
          </w:rPr>
          <w:t xml:space="preserve"> larvae in a spontaneous choice test, although the same </w:t>
        </w:r>
        <w:r w:rsidRPr="001A45E4">
          <w:rPr>
            <w:rFonts w:ascii="Times New Roman" w:hAnsi="Times New Roman" w:cs="Times New Roman"/>
          </w:rPr>
          <w:lastRenderedPageBreak/>
          <w:t>species was capable of quantity discrimination when prey size was the primary cue (</w:t>
        </w:r>
        <w:proofErr w:type="spellStart"/>
        <w:r w:rsidRPr="001A45E4">
          <w:rPr>
            <w:rFonts w:ascii="Times New Roman" w:hAnsi="Times New Roman" w:cs="Times New Roman"/>
          </w:rPr>
          <w:t>Miletto</w:t>
        </w:r>
        <w:proofErr w:type="spellEnd"/>
        <w:r w:rsidRPr="001A45E4">
          <w:rPr>
            <w:rFonts w:ascii="Times New Roman" w:hAnsi="Times New Roman" w:cs="Times New Roman"/>
          </w:rPr>
          <w:t xml:space="preserve"> Petrazzini et al., 2017) or when tested using a training paradigm (</w:t>
        </w:r>
        <w:proofErr w:type="spellStart"/>
        <w:r w:rsidRPr="001A45E4">
          <w:rPr>
            <w:rFonts w:ascii="Times New Roman" w:hAnsi="Times New Roman" w:cs="Times New Roman"/>
          </w:rPr>
          <w:t>Miletto</w:t>
        </w:r>
        <w:proofErr w:type="spellEnd"/>
        <w:r w:rsidRPr="001A45E4">
          <w:rPr>
            <w:rFonts w:ascii="Times New Roman" w:hAnsi="Times New Roman" w:cs="Times New Roman"/>
          </w:rPr>
          <w:t xml:space="preserve"> </w:t>
        </w:r>
        <w:proofErr w:type="spellStart"/>
        <w:r w:rsidRPr="001A45E4">
          <w:rPr>
            <w:rFonts w:ascii="Times New Roman" w:hAnsi="Times New Roman" w:cs="Times New Roman"/>
          </w:rPr>
          <w:t>Petrazzini</w:t>
        </w:r>
        <w:proofErr w:type="spellEnd"/>
        <w:r w:rsidRPr="001A45E4">
          <w:rPr>
            <w:rFonts w:ascii="Times New Roman" w:hAnsi="Times New Roman" w:cs="Times New Roman"/>
          </w:rPr>
          <w:t xml:space="preserve"> et al., 2018).</w:t>
        </w:r>
        <w:r>
          <w:rPr>
            <w:rFonts w:ascii="Times New Roman" w:hAnsi="Times New Roman" w:cs="Times New Roman"/>
          </w:rPr>
          <w:t xml:space="preserve"> </w:t>
        </w:r>
        <w:r w:rsidRPr="001A45E4">
          <w:rPr>
            <w:rFonts w:ascii="Times New Roman" w:hAnsi="Times New Roman" w:cs="Times New Roman"/>
          </w:rPr>
          <w:t xml:space="preserve">These results suggest that the inability to discriminate in spontaneous tests is not due to a lack of cognitive capacity, but rather to decision-making strategies shaped by diet. In insectivorous lizards, the actual probability of obtaining a single prey item </w:t>
        </w:r>
      </w:ins>
      <w:ins w:id="213" w:author="Pablo Recio Santiago" w:date="2025-09-10T14:01:00Z" w16du:dateUtc="2025-09-10T04:31:00Z">
        <w:r>
          <w:rPr>
            <w:rFonts w:ascii="Times New Roman" w:hAnsi="Times New Roman" w:cs="Times New Roman"/>
          </w:rPr>
          <w:t>may be</w:t>
        </w:r>
      </w:ins>
      <w:ins w:id="214" w:author="Pablo Recio Santiago" w:date="2025-09-10T13:58:00Z" w16du:dateUtc="2025-09-10T04:28:00Z">
        <w:r w:rsidRPr="001A45E4">
          <w:rPr>
            <w:rFonts w:ascii="Times New Roman" w:hAnsi="Times New Roman" w:cs="Times New Roman"/>
          </w:rPr>
          <w:t xml:space="preserve"> similar regardless of whether one or several items are present. Consequently, even though insectivorous lizards can discriminate small quantities under other conditions</w:t>
        </w:r>
      </w:ins>
      <w:ins w:id="215" w:author="Pablo Recio Santiago" w:date="2025-09-10T14:02:00Z" w16du:dateUtc="2025-09-10T04:32:00Z">
        <w:r w:rsidR="006364E3">
          <w:rPr>
            <w:rFonts w:ascii="Times New Roman" w:hAnsi="Times New Roman" w:cs="Times New Roman"/>
          </w:rPr>
          <w:t xml:space="preserve"> (see </w:t>
        </w:r>
        <w:r w:rsidR="006364E3" w:rsidRPr="001A45E4">
          <w:rPr>
            <w:rFonts w:ascii="Times New Roman" w:hAnsi="Times New Roman" w:cs="Times New Roman"/>
          </w:rPr>
          <w:t>Recio et al., 2021)</w:t>
        </w:r>
      </w:ins>
      <w:ins w:id="216" w:author="Pablo Recio Santiago" w:date="2025-09-10T13:58:00Z" w16du:dateUtc="2025-09-10T04:28:00Z">
        <w:r w:rsidRPr="001A45E4">
          <w:rPr>
            <w:rFonts w:ascii="Times New Roman" w:hAnsi="Times New Roman" w:cs="Times New Roman"/>
          </w:rPr>
          <w:t xml:space="preserve">, they may not use numerical cues in foraging decisions with small prey, as selecting larger </w:t>
        </w:r>
      </w:ins>
      <w:ins w:id="217" w:author="Pablo Recio Santiago" w:date="2025-09-10T14:02:00Z" w16du:dateUtc="2025-09-10T04:32:00Z">
        <w:r w:rsidR="006364E3">
          <w:rPr>
            <w:rFonts w:ascii="Times New Roman" w:hAnsi="Times New Roman" w:cs="Times New Roman"/>
          </w:rPr>
          <w:t>numbers</w:t>
        </w:r>
      </w:ins>
      <w:ins w:id="218" w:author="Pablo Recio Santiago" w:date="2025-09-10T13:58:00Z" w16du:dateUtc="2025-09-10T04:28:00Z">
        <w:r w:rsidRPr="001A45E4">
          <w:rPr>
            <w:rFonts w:ascii="Times New Roman" w:hAnsi="Times New Roman" w:cs="Times New Roman"/>
          </w:rPr>
          <w:t xml:space="preserve"> </w:t>
        </w:r>
      </w:ins>
      <w:ins w:id="219" w:author="Pablo Recio Santiago" w:date="2025-09-10T14:02:00Z" w16du:dateUtc="2025-09-10T04:32:00Z">
        <w:r w:rsidR="006364E3">
          <w:rPr>
            <w:rFonts w:ascii="Times New Roman" w:hAnsi="Times New Roman" w:cs="Times New Roman"/>
          </w:rPr>
          <w:t>may</w:t>
        </w:r>
      </w:ins>
      <w:ins w:id="220" w:author="Pablo Recio Santiago" w:date="2025-09-10T13:58:00Z" w16du:dateUtc="2025-09-10T04:28:00Z">
        <w:r w:rsidRPr="001A45E4">
          <w:rPr>
            <w:rFonts w:ascii="Times New Roman" w:hAnsi="Times New Roman" w:cs="Times New Roman"/>
          </w:rPr>
          <w:t xml:space="preserve"> not </w:t>
        </w:r>
      </w:ins>
      <w:ins w:id="221" w:author="Pablo Recio Santiago" w:date="2025-09-10T14:02:00Z" w16du:dateUtc="2025-09-10T04:32:00Z">
        <w:r w:rsidR="006364E3">
          <w:rPr>
            <w:rFonts w:ascii="Times New Roman" w:hAnsi="Times New Roman" w:cs="Times New Roman"/>
          </w:rPr>
          <w:t>be advantageous</w:t>
        </w:r>
      </w:ins>
      <w:ins w:id="222" w:author="Pablo Recio Santiago" w:date="2025-09-10T20:07:00Z" w16du:dateUtc="2025-09-10T10:37:00Z">
        <w:r w:rsidR="000A585F">
          <w:rPr>
            <w:rFonts w:ascii="Times New Roman" w:hAnsi="Times New Roman" w:cs="Times New Roman"/>
          </w:rPr>
          <w:t>.</w:t>
        </w:r>
      </w:ins>
    </w:p>
    <w:p w14:paraId="00DD596C" w14:textId="2D40D559" w:rsidR="000A585F" w:rsidRPr="000A585F" w:rsidRDefault="000A585F" w:rsidP="000A585F">
      <w:pPr>
        <w:pStyle w:val="FirstParagraph"/>
        <w:spacing w:line="480" w:lineRule="auto"/>
        <w:rPr>
          <w:ins w:id="223" w:author="Pablo Recio Santiago" w:date="2025-09-10T19:45:00Z" w16du:dateUtc="2025-09-10T10:15:00Z"/>
          <w:rFonts w:ascii="Times New Roman" w:hAnsi="Times New Roman" w:cs="Times New Roman"/>
        </w:rPr>
      </w:pPr>
      <w:proofErr w:type="spellStart"/>
      <w:ins w:id="224" w:author="Pablo Recio Santiago" w:date="2025-09-10T20:09:00Z" w16du:dateUtc="2025-09-10T10:39:00Z">
        <w:r w:rsidRPr="000A585F">
          <w:rPr>
            <w:rFonts w:ascii="Times New Roman" w:hAnsi="Times New Roman" w:cs="Times New Roman"/>
            <w:i/>
            <w:iCs/>
            <w:rPrChange w:id="225" w:author="Pablo Recio Santiago" w:date="2025-09-10T20:09:00Z" w16du:dateUtc="2025-09-10T10:39:00Z">
              <w:rPr>
                <w:rFonts w:ascii="Times New Roman" w:hAnsi="Times New Roman" w:cs="Times New Roman"/>
              </w:rPr>
            </w:rPrChange>
          </w:rPr>
          <w:t>Lampropholis</w:t>
        </w:r>
        <w:proofErr w:type="spellEnd"/>
        <w:r w:rsidRPr="000A585F">
          <w:rPr>
            <w:rFonts w:ascii="Times New Roman" w:hAnsi="Times New Roman" w:cs="Times New Roman"/>
            <w:i/>
            <w:iCs/>
            <w:rPrChange w:id="226" w:author="Pablo Recio Santiago" w:date="2025-09-10T20:09:00Z" w16du:dateUtc="2025-09-10T10:39:00Z">
              <w:rPr>
                <w:rFonts w:ascii="Times New Roman" w:hAnsi="Times New Roman" w:cs="Times New Roman"/>
              </w:rPr>
            </w:rPrChange>
          </w:rPr>
          <w:t xml:space="preserve"> </w:t>
        </w:r>
        <w:proofErr w:type="spellStart"/>
        <w:r w:rsidRPr="000A585F">
          <w:rPr>
            <w:rFonts w:ascii="Times New Roman" w:hAnsi="Times New Roman" w:cs="Times New Roman"/>
            <w:i/>
            <w:iCs/>
            <w:rPrChange w:id="227" w:author="Pablo Recio Santiago" w:date="2025-09-10T20:09:00Z" w16du:dateUtc="2025-09-10T10:39:00Z">
              <w:rPr>
                <w:rFonts w:ascii="Times New Roman" w:hAnsi="Times New Roman" w:cs="Times New Roman"/>
              </w:rPr>
            </w:rPrChange>
          </w:rPr>
          <w:t>guichenoti</w:t>
        </w:r>
        <w:proofErr w:type="spellEnd"/>
        <w:r w:rsidRPr="000A585F">
          <w:rPr>
            <w:rFonts w:ascii="Times New Roman" w:hAnsi="Times New Roman" w:cs="Times New Roman"/>
          </w:rPr>
          <w:t xml:space="preserve"> is described as a generalist insectivore that locates prey through a combination of active foraging and sit-and-wait </w:t>
        </w:r>
        <w:proofErr w:type="spellStart"/>
        <w:r>
          <w:rPr>
            <w:rFonts w:ascii="Times New Roman" w:hAnsi="Times New Roman" w:cs="Times New Roman"/>
          </w:rPr>
          <w:t>behaviour</w:t>
        </w:r>
        <w:proofErr w:type="spellEnd"/>
        <w:r w:rsidRPr="000A585F">
          <w:rPr>
            <w:rFonts w:ascii="Times New Roman" w:hAnsi="Times New Roman" w:cs="Times New Roman"/>
          </w:rPr>
          <w:t xml:space="preserve"> (Lunney et al., 1989; Mo &amp; Mo, 2021). Although handling time may vary with prey size, field observations suggest relatively slow feeding rates. For example, Martin (2015) reported that when feeding ant alates, individuals consumed an average of only two alates every 15 minutes</w:t>
        </w:r>
      </w:ins>
      <w:ins w:id="228" w:author="Pablo Recio Santiago" w:date="2025-09-10T20:10:00Z" w16du:dateUtc="2025-09-10T10:40:00Z">
        <w:r>
          <w:rPr>
            <w:rFonts w:ascii="Times New Roman" w:hAnsi="Times New Roman" w:cs="Times New Roman"/>
          </w:rPr>
          <w:t xml:space="preserve"> even when the prey was abundant</w:t>
        </w:r>
      </w:ins>
      <w:ins w:id="229" w:author="Pablo Recio Santiago" w:date="2025-09-10T20:09:00Z" w16du:dateUtc="2025-09-10T10:39:00Z">
        <w:r w:rsidRPr="000A585F">
          <w:rPr>
            <w:rFonts w:ascii="Times New Roman" w:hAnsi="Times New Roman" w:cs="Times New Roman"/>
          </w:rPr>
          <w:t>. In such situations, the difference in payoff between small prey group sizes (e.g., 1 vs. 4) may be constrained by capture probability</w:t>
        </w:r>
      </w:ins>
      <w:ins w:id="230" w:author="Pablo Recio Santiago" w:date="2025-09-10T20:10:00Z" w16du:dateUtc="2025-09-10T10:40:00Z">
        <w:r>
          <w:rPr>
            <w:rFonts w:ascii="Times New Roman" w:hAnsi="Times New Roman" w:cs="Times New Roman"/>
          </w:rPr>
          <w:t xml:space="preserve"> and effort</w:t>
        </w:r>
      </w:ins>
      <w:ins w:id="231" w:author="Pablo Recio Santiago" w:date="2025-09-10T20:09:00Z" w16du:dateUtc="2025-09-10T10:39:00Z">
        <w:r w:rsidRPr="000A585F">
          <w:rPr>
            <w:rFonts w:ascii="Times New Roman" w:hAnsi="Times New Roman" w:cs="Times New Roman"/>
          </w:rPr>
          <w:t>, reducing the selective advantage of relying on numerical cues in foraging decisions.</w:t>
        </w:r>
      </w:ins>
      <w:ins w:id="232" w:author="Pablo Recio Santiago" w:date="2025-09-10T20:11:00Z" w16du:dateUtc="2025-09-10T10:41:00Z">
        <w:r>
          <w:rPr>
            <w:rFonts w:ascii="Times New Roman" w:hAnsi="Times New Roman" w:cs="Times New Roman"/>
          </w:rPr>
          <w:t xml:space="preserve">   </w:t>
        </w:r>
      </w:ins>
    </w:p>
    <w:p w14:paraId="41F18738" w14:textId="5635F9A2" w:rsidR="003A5783" w:rsidRPr="003A5783" w:rsidDel="000A585F" w:rsidRDefault="003A5783">
      <w:pPr>
        <w:pStyle w:val="FirstParagraph"/>
        <w:spacing w:line="480" w:lineRule="auto"/>
        <w:rPr>
          <w:del w:id="233" w:author="Pablo Recio Santiago" w:date="2025-09-10T20:07:00Z" w16du:dateUtc="2025-09-10T10:37:00Z"/>
          <w:rFonts w:ascii="Times New Roman" w:hAnsi="Times New Roman" w:cs="Times New Roman"/>
        </w:rPr>
        <w:pPrChange w:id="234" w:author="Pablo Recio Santiago" w:date="2025-09-10T20:07:00Z" w16du:dateUtc="2025-09-10T10:37:00Z">
          <w:pPr>
            <w:pStyle w:val="BodyText"/>
            <w:spacing w:line="480" w:lineRule="auto"/>
          </w:pPr>
        </w:pPrChange>
      </w:pPr>
    </w:p>
    <w:p w14:paraId="2C4C80C8"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235" w:name="X35b1b55ffce8701d3f532a04794dbcbe2f8d227"/>
      <w:bookmarkEnd w:id="191"/>
      <w:r w:rsidRPr="00AA3BB2">
        <w:rPr>
          <w:rFonts w:ascii="Times New Roman" w:hAnsi="Times New Roman" w:cs="Times New Roman"/>
          <w:color w:val="000000" w:themeColor="text1"/>
        </w:rPr>
        <w:t xml:space="preserve">Foraging </w:t>
      </w:r>
      <w:proofErr w:type="spellStart"/>
      <w:r w:rsidRPr="00AA3BB2">
        <w:rPr>
          <w:rFonts w:ascii="Times New Roman" w:hAnsi="Times New Roman" w:cs="Times New Roman"/>
          <w:color w:val="000000" w:themeColor="text1"/>
        </w:rPr>
        <w:t>behaviour</w:t>
      </w:r>
      <w:proofErr w:type="spellEnd"/>
      <w:r w:rsidRPr="00AA3BB2">
        <w:rPr>
          <w:rFonts w:ascii="Times New Roman" w:hAnsi="Times New Roman" w:cs="Times New Roman"/>
          <w:color w:val="000000" w:themeColor="text1"/>
        </w:rPr>
        <w:t xml:space="preserve"> is robust to early environmental experiences</w:t>
      </w:r>
    </w:p>
    <w:p w14:paraId="2C4C80C9" w14:textId="45C49551"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w:t>
      </w:r>
      <w:del w:id="236" w:author="Pablo Recio Santiago" w:date="2025-09-10T20:31:00Z" w16du:dateUtc="2025-09-10T11:01:00Z">
        <w:r w:rsidRPr="00C56A0B" w:rsidDel="00AF6788">
          <w:rPr>
            <w:rFonts w:ascii="Times New Roman" w:hAnsi="Times New Roman" w:cs="Times New Roman"/>
          </w:rPr>
          <w:delText>decision-making</w:delText>
        </w:r>
      </w:del>
      <w:ins w:id="237" w:author="Pablo Recio Santiago" w:date="2025-09-10T20:31:00Z" w16du:dateUtc="2025-09-10T11:01:00Z">
        <w:r w:rsidR="00AF6788">
          <w:rPr>
            <w:rFonts w:ascii="Times New Roman" w:hAnsi="Times New Roman" w:cs="Times New Roman"/>
          </w:rPr>
          <w:t>the time to make a decision (</w:t>
        </w:r>
        <w:r w:rsidR="00AF6788" w:rsidRPr="00AF6788">
          <w:rPr>
            <w:rFonts w:ascii="Times New Roman" w:hAnsi="Times New Roman" w:cs="Times New Roman"/>
            <w:i/>
            <w:iCs/>
            <w:rPrChange w:id="238" w:author="Pablo Recio Santiago" w:date="2025-09-10T20:31:00Z" w16du:dateUtc="2025-09-10T11:01:00Z">
              <w:rPr>
                <w:rFonts w:ascii="Times New Roman" w:hAnsi="Times New Roman" w:cs="Times New Roman"/>
              </w:rPr>
            </w:rPrChange>
          </w:rPr>
          <w:t>Latency</w:t>
        </w:r>
        <w:r w:rsidR="00AF6788">
          <w:rPr>
            <w:rFonts w:ascii="Times New Roman" w:hAnsi="Times New Roman" w:cs="Times New Roman"/>
          </w:rPr>
          <w:t>)</w:t>
        </w:r>
      </w:ins>
      <w:r w:rsidRPr="00C56A0B">
        <w:rPr>
          <w:rFonts w:ascii="Times New Roman" w:hAnsi="Times New Roman" w:cs="Times New Roman"/>
        </w:rPr>
        <w:t xml:space="preserve"> was not influenced by CORT elevations or incubation temperature, </w:t>
      </w:r>
      <w:del w:id="239" w:author="Pablo Recio Santiago" w:date="2025-09-10T20:31:00Z" w16du:dateUtc="2025-09-10T11:01:00Z">
        <w:r w:rsidRPr="00C56A0B" w:rsidDel="00AF6788">
          <w:rPr>
            <w:rFonts w:ascii="Times New Roman" w:hAnsi="Times New Roman" w:cs="Times New Roman"/>
          </w:rPr>
          <w:delText xml:space="preserve">as latency to make a choice did not vary across prenatal conditions, </w:delText>
        </w:r>
      </w:del>
      <w:r w:rsidRPr="00C56A0B">
        <w:rPr>
          <w:rFonts w:ascii="Times New Roman" w:hAnsi="Times New Roman" w:cs="Times New Roman"/>
        </w:rPr>
        <w:t>which suggests that</w:t>
      </w:r>
      <w:ins w:id="240" w:author="Pablo Recio Santiago" w:date="2025-09-10T20:31:00Z" w16du:dateUtc="2025-09-10T11:01:00Z">
        <w:r w:rsidR="00AF6788">
          <w:rPr>
            <w:rFonts w:ascii="Times New Roman" w:hAnsi="Times New Roman" w:cs="Times New Roman"/>
          </w:rPr>
          <w:t xml:space="preserve"> decision-making in</w:t>
        </w:r>
      </w:ins>
      <w:r w:rsidRPr="00C56A0B">
        <w:rPr>
          <w:rFonts w:ascii="Times New Roman" w:hAnsi="Times New Roman" w:cs="Times New Roman"/>
        </w:rPr>
        <w:t xml:space="preserve">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may be robust to these early-</w:t>
      </w:r>
      <w:r w:rsidRPr="00C56A0B">
        <w:rPr>
          <w:rFonts w:ascii="Times New Roman" w:hAnsi="Times New Roman" w:cs="Times New Roman"/>
        </w:rPr>
        <w:lastRenderedPageBreak/>
        <w:t>life factors, at least in the context of foraging decisions. Previous studies have reported that pine snakes (</w:t>
      </w:r>
      <w:proofErr w:type="spellStart"/>
      <w:r w:rsidRPr="00C56A0B">
        <w:rPr>
          <w:rFonts w:ascii="Times New Roman" w:hAnsi="Times New Roman" w:cs="Times New Roman"/>
          <w:i/>
          <w:iCs/>
        </w:rPr>
        <w:t>Pituophis</w:t>
      </w:r>
      <w:proofErr w:type="spellEnd"/>
      <w:r w:rsidRPr="00C56A0B">
        <w:rPr>
          <w:rFonts w:ascii="Times New Roman" w:hAnsi="Times New Roman" w:cs="Times New Roman"/>
          <w:i/>
          <w:iCs/>
        </w:rPr>
        <w:t xml:space="preserve"> </w:t>
      </w:r>
      <w:proofErr w:type="spellStart"/>
      <w:r w:rsidRPr="00C56A0B">
        <w:rPr>
          <w:rFonts w:ascii="Times New Roman" w:hAnsi="Times New Roman" w:cs="Times New Roman"/>
          <w:i/>
          <w:iCs/>
        </w:rPr>
        <w:t>melanoleucus</w:t>
      </w:r>
      <w:proofErr w:type="spellEnd"/>
      <w:r w:rsidRPr="00C56A0B">
        <w:rPr>
          <w:rFonts w:ascii="Times New Roman" w:hAnsi="Times New Roman" w:cs="Times New Roman"/>
        </w:rPr>
        <w:t>) incubated at low temperatures were slower and less proficient in capturing prey (</w:t>
      </w:r>
      <w:hyperlink w:anchor="ref-burger_effects_1991">
        <w:r w:rsidR="004436F5" w:rsidRPr="00C56A0B">
          <w:rPr>
            <w:rStyle w:val="Hyperlink"/>
            <w:rFonts w:ascii="Times New Roman" w:hAnsi="Times New Roman" w:cs="Times New Roman"/>
          </w:rPr>
          <w:t>Burger 1991</w:t>
        </w:r>
      </w:hyperlink>
      <w:r w:rsidRPr="00C56A0B">
        <w:rPr>
          <w:rFonts w:ascii="Times New Roman" w:hAnsi="Times New Roman" w:cs="Times New Roman"/>
        </w:rPr>
        <w:t>), and cold incubated bearded dragons (</w:t>
      </w:r>
      <w:r w:rsidRPr="00C56A0B">
        <w:rPr>
          <w:rFonts w:ascii="Times New Roman" w:hAnsi="Times New Roman" w:cs="Times New Roman"/>
          <w:i/>
          <w:iCs/>
        </w:rPr>
        <w:t xml:space="preserve">Pogona </w:t>
      </w:r>
      <w:proofErr w:type="spellStart"/>
      <w:r w:rsidRPr="00C56A0B">
        <w:rPr>
          <w:rFonts w:ascii="Times New Roman" w:hAnsi="Times New Roman" w:cs="Times New Roman"/>
          <w:i/>
          <w:iCs/>
        </w:rPr>
        <w:t>vitticeps</w:t>
      </w:r>
      <w:proofErr w:type="spellEnd"/>
      <w:r w:rsidRPr="00C56A0B">
        <w:rPr>
          <w:rFonts w:ascii="Times New Roman" w:hAnsi="Times New Roman" w:cs="Times New Roman"/>
        </w:rPr>
        <w:t>) made more errors in a foraging task than warm-incubated lizards (</w:t>
      </w:r>
      <w:hyperlink w:anchor="ref-siviter2019egg">
        <w:r w:rsidR="004436F5" w:rsidRPr="00C56A0B">
          <w:rPr>
            <w:rStyle w:val="Hyperlink"/>
            <w:rFonts w:ascii="Times New Roman" w:hAnsi="Times New Roman" w:cs="Times New Roman"/>
          </w:rPr>
          <w:t>Siviter et al. 2019</w:t>
        </w:r>
      </w:hyperlink>
      <w:r w:rsidRPr="00C56A0B">
        <w:rPr>
          <w:rFonts w:ascii="Times New Roman" w:hAnsi="Times New Roman" w:cs="Times New Roman"/>
        </w:rPr>
        <w:t>). Maternally transmitted GCs are also known to reduce exploration and neophilia in different taxa (</w:t>
      </w:r>
      <w:hyperlink w:anchor="ref-koolhaas1999coping">
        <w:r w:rsidR="004436F5" w:rsidRPr="00C56A0B">
          <w:rPr>
            <w:rStyle w:val="Hyperlink"/>
            <w:rFonts w:ascii="Times New Roman" w:hAnsi="Times New Roman" w:cs="Times New Roman"/>
          </w:rPr>
          <w:t>Koolhaas et al. 1999</w:t>
        </w:r>
      </w:hyperlink>
      <w:r w:rsidRPr="00C56A0B">
        <w:rPr>
          <w:rFonts w:ascii="Times New Roman" w:hAnsi="Times New Roman" w:cs="Times New Roman"/>
        </w:rPr>
        <w:t xml:space="preserve">; </w:t>
      </w:r>
      <w:hyperlink w:anchor="ref-hope_incubation_2018">
        <w:r w:rsidR="004436F5" w:rsidRPr="00C56A0B">
          <w:rPr>
            <w:rStyle w:val="Hyperlink"/>
            <w:rFonts w:ascii="Times New Roman" w:hAnsi="Times New Roman" w:cs="Times New Roman"/>
          </w:rPr>
          <w:t>Hope et al. 2018</w:t>
        </w:r>
      </w:hyperlink>
      <w:r w:rsidRPr="00C56A0B">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004436F5" w:rsidRPr="00C56A0B">
          <w:rPr>
            <w:rStyle w:val="Hyperlink"/>
            <w:rFonts w:ascii="Times New Roman" w:hAnsi="Times New Roman" w:cs="Times New Roman"/>
          </w:rPr>
          <w:t>Noble et al. 2018</w:t>
        </w:r>
      </w:hyperlink>
      <w:r w:rsidRPr="00C56A0B">
        <w:rPr>
          <w:rFonts w:ascii="Times New Roman" w:hAnsi="Times New Roman" w:cs="Times New Roman"/>
        </w:rPr>
        <w:t xml:space="preserve">; </w:t>
      </w:r>
      <w:hyperlink w:anchor="ref-cossin2022effect">
        <w:r w:rsidR="004436F5" w:rsidRPr="00C56A0B">
          <w:rPr>
            <w:rStyle w:val="Hyperlink"/>
            <w:rFonts w:ascii="Times New Roman" w:hAnsi="Times New Roman" w:cs="Times New Roman"/>
          </w:rPr>
          <w:t>Cossin-Sevrin et al. 2022</w:t>
        </w:r>
      </w:hyperlink>
      <w:r w:rsidRPr="00C56A0B">
        <w:rPr>
          <w:rFonts w:ascii="Times New Roman" w:hAnsi="Times New Roman" w:cs="Times New Roman"/>
        </w:rPr>
        <w:t xml:space="preserve">; but see </w:t>
      </w:r>
      <w:hyperlink w:anchor="ref-trnik_persistent_2011">
        <w:proofErr w:type="spellStart"/>
        <w:r w:rsidR="004436F5" w:rsidRPr="00C56A0B">
          <w:rPr>
            <w:rStyle w:val="Hyperlink"/>
            <w:rFonts w:ascii="Times New Roman" w:hAnsi="Times New Roman" w:cs="Times New Roman"/>
          </w:rPr>
          <w:t>Trnik</w:t>
        </w:r>
        <w:proofErr w:type="spellEnd"/>
        <w:r w:rsidR="004436F5" w:rsidRPr="00C56A0B">
          <w:rPr>
            <w:rStyle w:val="Hyperlink"/>
            <w:rFonts w:ascii="Times New Roman" w:hAnsi="Times New Roman" w:cs="Times New Roman"/>
          </w:rPr>
          <w:t xml:space="preserve"> et al. 2011</w:t>
        </w:r>
      </w:hyperlink>
      <w:r w:rsidRPr="00C56A0B">
        <w:rPr>
          <w:rFonts w:ascii="Times New Roman" w:hAnsi="Times New Roman" w:cs="Times New Roman"/>
        </w:rPr>
        <w:t xml:space="preserve">; </w:t>
      </w:r>
      <w:hyperlink w:anchor="ref-crino_corticosterone_2014-learn">
        <w:r w:rsidR="004436F5" w:rsidRPr="00C56A0B">
          <w:rPr>
            <w:rStyle w:val="Hyperlink"/>
            <w:rFonts w:ascii="Times New Roman" w:hAnsi="Times New Roman" w:cs="Times New Roman"/>
          </w:rPr>
          <w:t>Crino et al. 2014</w:t>
        </w:r>
      </w:hyperlink>
      <w:r w:rsidRPr="00C56A0B">
        <w:rPr>
          <w:rFonts w:ascii="Times New Roman" w:hAnsi="Times New Roman" w:cs="Times New Roman"/>
        </w:rPr>
        <w:t xml:space="preserve">). In our design, we habituated lizards to the test conditions for two weeks before the experiment to </w:t>
      </w:r>
      <w:proofErr w:type="spellStart"/>
      <w:r w:rsidRPr="00C56A0B">
        <w:rPr>
          <w:rFonts w:ascii="Times New Roman" w:hAnsi="Times New Roman" w:cs="Times New Roman"/>
        </w:rPr>
        <w:t>minimise</w:t>
      </w:r>
      <w:proofErr w:type="spellEnd"/>
      <w:r w:rsidRPr="00C56A0B">
        <w:rPr>
          <w:rFonts w:ascii="Times New Roman" w:hAnsi="Times New Roman" w:cs="Times New Roman"/>
        </w:rPr>
        <w:t xml:space="preserve"> neophilia. And to control for motivation, we </w:t>
      </w:r>
      <w:proofErr w:type="spellStart"/>
      <w:r w:rsidRPr="00C56A0B">
        <w:rPr>
          <w:rFonts w:ascii="Times New Roman" w:hAnsi="Times New Roman" w:cs="Times New Roman"/>
        </w:rPr>
        <w:t>standardised</w:t>
      </w:r>
      <w:proofErr w:type="spellEnd"/>
      <w:r w:rsidRPr="00C56A0B">
        <w:rPr>
          <w:rFonts w:ascii="Times New Roman" w:hAnsi="Times New Roman" w:cs="Times New Roman"/>
        </w:rPr>
        <w:t xml:space="preserve"> hunger levels by providing only one cricket per day and fasting lizards for over 20 hours before testing. Additionally, </w:t>
      </w:r>
      <w:ins w:id="241" w:author="Pablo Recio Santiago" w:date="2025-09-10T14:12:00Z" w16du:dateUtc="2025-09-10T04:42:00Z">
        <w:r w:rsidR="006364E3">
          <w:rPr>
            <w:rFonts w:ascii="Times New Roman" w:hAnsi="Times New Roman" w:cs="Times New Roman"/>
          </w:rPr>
          <w:t>we observed that all lizards</w:t>
        </w:r>
        <w:r w:rsidR="006364E3" w:rsidRPr="006364E3">
          <w:rPr>
            <w:rFonts w:ascii="Times New Roman" w:hAnsi="Times New Roman" w:cs="Times New Roman"/>
          </w:rPr>
          <w:t xml:space="preserve"> consumed the cricket immediately</w:t>
        </w:r>
        <w:r w:rsidR="005157B2">
          <w:rPr>
            <w:rFonts w:ascii="Times New Roman" w:hAnsi="Times New Roman" w:cs="Times New Roman"/>
          </w:rPr>
          <w:t xml:space="preserve"> after the test</w:t>
        </w:r>
        <w:r w:rsidR="006364E3" w:rsidRPr="006364E3">
          <w:rPr>
            <w:rFonts w:ascii="Times New Roman" w:hAnsi="Times New Roman" w:cs="Times New Roman"/>
          </w:rPr>
          <w:t>, showing similar levels of motivation</w:t>
        </w:r>
      </w:ins>
      <w:del w:id="242" w:author="Pablo Recio Santiago" w:date="2025-09-10T14:12:00Z" w16du:dateUtc="2025-09-10T04:42:00Z">
        <w:r w:rsidRPr="00C56A0B" w:rsidDel="006364E3">
          <w:rPr>
            <w:rFonts w:ascii="Times New Roman" w:hAnsi="Times New Roman" w:cs="Times New Roman"/>
          </w:rPr>
          <w:delText>we excluded trials where lizards failed to interact with either option or refused to eat the cricket provided after testing</w:delText>
        </w:r>
      </w:del>
      <w:r w:rsidRPr="00C56A0B">
        <w:rPr>
          <w:rFonts w:ascii="Times New Roman" w:hAnsi="Times New Roman" w:cs="Times New Roman"/>
        </w:rPr>
        <w:t xml:space="preserve">. These measures likely </w:t>
      </w:r>
      <w:proofErr w:type="spellStart"/>
      <w:r w:rsidRPr="00C56A0B">
        <w:rPr>
          <w:rFonts w:ascii="Times New Roman" w:hAnsi="Times New Roman" w:cs="Times New Roman"/>
        </w:rPr>
        <w:t>minimised</w:t>
      </w:r>
      <w:proofErr w:type="spellEnd"/>
      <w:r w:rsidRPr="00C56A0B">
        <w:rPr>
          <w:rFonts w:ascii="Times New Roman" w:hAnsi="Times New Roman" w:cs="Times New Roman"/>
        </w:rPr>
        <w:t xml:space="preserve"> variation in decision </w:t>
      </w:r>
      <w:del w:id="243" w:author="Pablo Recio Santiago" w:date="2025-09-10T20:32:00Z" w16du:dateUtc="2025-09-10T11:02:00Z">
        <w:r w:rsidRPr="00C56A0B" w:rsidDel="00AF6788">
          <w:rPr>
            <w:rFonts w:ascii="Times New Roman" w:hAnsi="Times New Roman" w:cs="Times New Roman"/>
          </w:rPr>
          <w:delText xml:space="preserve">latency </w:delText>
        </w:r>
      </w:del>
      <w:ins w:id="244" w:author="Pablo Recio Santiago" w:date="2025-09-10T20:32:00Z" w16du:dateUtc="2025-09-10T11:02:00Z">
        <w:r w:rsidR="00AF6788">
          <w:rPr>
            <w:rFonts w:ascii="Times New Roman" w:hAnsi="Times New Roman" w:cs="Times New Roman"/>
          </w:rPr>
          <w:t>time</w:t>
        </w:r>
        <w:r w:rsidR="00AF6788" w:rsidRPr="00C56A0B">
          <w:rPr>
            <w:rFonts w:ascii="Times New Roman" w:hAnsi="Times New Roman" w:cs="Times New Roman"/>
          </w:rPr>
          <w:t xml:space="preserve"> </w:t>
        </w:r>
      </w:ins>
      <w:r w:rsidRPr="00C56A0B">
        <w:rPr>
          <w:rFonts w:ascii="Times New Roman" w:hAnsi="Times New Roman" w:cs="Times New Roman"/>
        </w:rPr>
        <w:t xml:space="preserve">due to differences in exploration, neophilia, or hunger levels, which could explain why we did not detect an effect of prenatal conditions. Interestingly, we found that males and older lizards made decisions faster, although these factors were not central to our main hypotheses. </w:t>
      </w:r>
      <w:ins w:id="245" w:author="Pablo Recio Santiago" w:date="2025-09-10T14:22:00Z" w16du:dateUtc="2025-09-10T04:52:00Z">
        <w:r w:rsidR="005157B2" w:rsidRPr="005157B2">
          <w:rPr>
            <w:rFonts w:ascii="Times New Roman" w:hAnsi="Times New Roman" w:cs="Times New Roman"/>
          </w:rPr>
          <w:t>Previous work suggests weak effects of sex on cognition in reptiles (Szabo et al., 2019), while age may have a stronger influence (</w:t>
        </w:r>
      </w:ins>
      <w:ins w:id="246" w:author="Pablo Recio Santiago" w:date="2025-09-24T17:29:00Z" w16du:dateUtc="2025-09-24T07:59:00Z">
        <w:r w:rsidR="0091599F">
          <w:rPr>
            <w:rFonts w:ascii="Times New Roman" w:hAnsi="Times New Roman" w:cs="Times New Roman"/>
          </w:rPr>
          <w:t>N</w:t>
        </w:r>
      </w:ins>
      <w:ins w:id="247" w:author="Pablo Recio Santiago" w:date="2025-09-24T17:30:00Z" w16du:dateUtc="2025-09-24T08:00:00Z">
        <w:r w:rsidR="0091599F">
          <w:rPr>
            <w:rFonts w:ascii="Times New Roman" w:hAnsi="Times New Roman" w:cs="Times New Roman"/>
          </w:rPr>
          <w:t xml:space="preserve">oble </w:t>
        </w:r>
      </w:ins>
      <w:ins w:id="248" w:author="Pablo Recio Santiago" w:date="2025-09-10T14:22:00Z" w16du:dateUtc="2025-09-10T04:52:00Z">
        <w:r w:rsidR="005157B2" w:rsidRPr="005157B2">
          <w:rPr>
            <w:rFonts w:ascii="Times New Roman" w:hAnsi="Times New Roman" w:cs="Times New Roman"/>
          </w:rPr>
          <w:t>et al., 2014). Nevertheless, further studies are needed to explore how age and sex interact with early-life conditions in shaping behavioral responses.</w:t>
        </w:r>
      </w:ins>
      <w:del w:id="249" w:author="Pablo Recio Santiago" w:date="2025-09-10T14:22:00Z" w16du:dateUtc="2025-09-10T04:52:00Z">
        <w:r w:rsidRPr="00C56A0B" w:rsidDel="005157B2">
          <w:rPr>
            <w:rFonts w:ascii="Times New Roman" w:hAnsi="Times New Roman" w:cs="Times New Roman"/>
          </w:rPr>
          <w:delText>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delText>
        </w:r>
      </w:del>
    </w:p>
    <w:p w14:paraId="2C4C80CA" w14:textId="1818ADC1"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Prenatal treatments did not influence quantity discrimination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w:t>
      </w:r>
      <w:r w:rsidRPr="00C56A0B">
        <w:rPr>
          <w:rFonts w:ascii="Times New Roman" w:hAnsi="Times New Roman" w:cs="Times New Roman"/>
        </w:rPr>
        <w:lastRenderedPageBreak/>
        <w:t xml:space="preserve">discrimination under other approaches or contexts. </w:t>
      </w:r>
      <w:ins w:id="250" w:author="Pablo Recio Santiago" w:date="2025-09-10T22:02:00Z" w16du:dateUtc="2025-09-10T12:32:00Z">
        <w:r w:rsidR="00DA1991">
          <w:rPr>
            <w:rFonts w:ascii="Times New Roman" w:hAnsi="Times New Roman" w:cs="Times New Roman"/>
          </w:rPr>
          <w:t xml:space="preserve">For instance, </w:t>
        </w:r>
      </w:ins>
      <w:ins w:id="251" w:author="Pablo Recio Santiago" w:date="2025-09-10T22:03:00Z" w16du:dateUtc="2025-09-10T12:33:00Z">
        <w:r w:rsidR="00DA1991">
          <w:rPr>
            <w:rFonts w:ascii="Times New Roman" w:hAnsi="Times New Roman" w:cs="Times New Roman"/>
          </w:rPr>
          <w:t>testing numerical discrimination u</w:t>
        </w:r>
      </w:ins>
      <w:ins w:id="252" w:author="Pablo Recio Santiago" w:date="2025-09-10T22:04:00Z" w16du:dateUtc="2025-09-10T12:34:00Z">
        <w:r w:rsidR="00DA1991">
          <w:rPr>
            <w:rFonts w:ascii="Times New Roman" w:hAnsi="Times New Roman" w:cs="Times New Roman"/>
          </w:rPr>
          <w:t>sing</w:t>
        </w:r>
      </w:ins>
      <w:ins w:id="253" w:author="Pablo Recio Santiago" w:date="2025-09-10T22:03:00Z" w16du:dateUtc="2025-09-10T12:33:00Z">
        <w:r w:rsidR="00DA1991">
          <w:rPr>
            <w:rFonts w:ascii="Times New Roman" w:hAnsi="Times New Roman" w:cs="Times New Roman"/>
          </w:rPr>
          <w:t xml:space="preserve"> learning paradigms yielded different results than spontaneous choice tests </w:t>
        </w:r>
      </w:ins>
      <w:ins w:id="254" w:author="Pablo Recio Santiago" w:date="2025-09-10T22:04:00Z" w16du:dateUtc="2025-09-10T12:34:00Z">
        <w:r w:rsidR="00DA1991">
          <w:rPr>
            <w:rFonts w:ascii="Times New Roman" w:hAnsi="Times New Roman" w:cs="Times New Roman"/>
          </w:rPr>
          <w:t xml:space="preserve">in </w:t>
        </w:r>
        <w:r w:rsidR="00DA1991" w:rsidRPr="00DA1991">
          <w:rPr>
            <w:rFonts w:ascii="Times New Roman" w:hAnsi="Times New Roman" w:cs="Times New Roman"/>
            <w:i/>
            <w:iCs/>
            <w:rPrChange w:id="255" w:author="Pablo Recio Santiago" w:date="2025-09-10T22:04:00Z" w16du:dateUtc="2025-09-10T12:34:00Z">
              <w:rPr>
                <w:rFonts w:ascii="Times New Roman" w:hAnsi="Times New Roman" w:cs="Times New Roman"/>
              </w:rPr>
            </w:rPrChange>
          </w:rPr>
          <w:t xml:space="preserve">P. </w:t>
        </w:r>
        <w:proofErr w:type="spellStart"/>
        <w:r w:rsidR="00DA1991" w:rsidRPr="00DA1991">
          <w:rPr>
            <w:rFonts w:ascii="Times New Roman" w:hAnsi="Times New Roman" w:cs="Times New Roman"/>
            <w:i/>
            <w:iCs/>
            <w:rPrChange w:id="256" w:author="Pablo Recio Santiago" w:date="2025-09-10T22:04:00Z" w16du:dateUtc="2025-09-10T12:34:00Z">
              <w:rPr>
                <w:rFonts w:ascii="Times New Roman" w:hAnsi="Times New Roman" w:cs="Times New Roman"/>
              </w:rPr>
            </w:rPrChange>
          </w:rPr>
          <w:t>siculus</w:t>
        </w:r>
        <w:proofErr w:type="spellEnd"/>
        <w:r w:rsidR="00DA1991">
          <w:rPr>
            <w:rFonts w:ascii="Times New Roman" w:hAnsi="Times New Roman" w:cs="Times New Roman"/>
          </w:rPr>
          <w:t xml:space="preserve"> </w:t>
        </w:r>
        <w:r w:rsidR="00DA1991" w:rsidRPr="001A45E4">
          <w:rPr>
            <w:rFonts w:ascii="Times New Roman" w:hAnsi="Times New Roman" w:cs="Times New Roman"/>
          </w:rPr>
          <w:t>(</w:t>
        </w:r>
        <w:proofErr w:type="spellStart"/>
        <w:r w:rsidR="00DA1991" w:rsidRPr="001A45E4">
          <w:rPr>
            <w:rFonts w:ascii="Times New Roman" w:hAnsi="Times New Roman" w:cs="Times New Roman"/>
          </w:rPr>
          <w:t>Miletto</w:t>
        </w:r>
        <w:proofErr w:type="spellEnd"/>
        <w:r w:rsidR="00DA1991" w:rsidRPr="001A45E4">
          <w:rPr>
            <w:rFonts w:ascii="Times New Roman" w:hAnsi="Times New Roman" w:cs="Times New Roman"/>
          </w:rPr>
          <w:t xml:space="preserve"> </w:t>
        </w:r>
        <w:proofErr w:type="spellStart"/>
        <w:r w:rsidR="00DA1991" w:rsidRPr="001A45E4">
          <w:rPr>
            <w:rFonts w:ascii="Times New Roman" w:hAnsi="Times New Roman" w:cs="Times New Roman"/>
          </w:rPr>
          <w:t>Petrazzini</w:t>
        </w:r>
        <w:proofErr w:type="spellEnd"/>
        <w:r w:rsidR="00DA1991" w:rsidRPr="001A45E4">
          <w:rPr>
            <w:rFonts w:ascii="Times New Roman" w:hAnsi="Times New Roman" w:cs="Times New Roman"/>
          </w:rPr>
          <w:t xml:space="preserve"> et al., 2017</w:t>
        </w:r>
        <w:r w:rsidR="00DA1991">
          <w:rPr>
            <w:rFonts w:ascii="Times New Roman" w:hAnsi="Times New Roman" w:cs="Times New Roman"/>
          </w:rPr>
          <w:t xml:space="preserve">; 2018). </w:t>
        </w:r>
      </w:ins>
      <w:del w:id="257" w:author="Pablo Recio Santiago" w:date="2025-09-10T22:04:00Z" w16du:dateUtc="2025-09-10T12:34:00Z">
        <w:r w:rsidRPr="00C56A0B" w:rsidDel="00DA1991">
          <w:rPr>
            <w:rFonts w:ascii="Times New Roman" w:hAnsi="Times New Roman" w:cs="Times New Roman"/>
          </w:rPr>
          <w:delText>Nonetheless, t</w:delText>
        </w:r>
      </w:del>
      <w:ins w:id="258" w:author="Pablo Recio Santiago" w:date="2025-09-10T22:04:00Z" w16du:dateUtc="2025-09-10T12:34:00Z">
        <w:r w:rsidR="00DA1991">
          <w:rPr>
            <w:rFonts w:ascii="Times New Roman" w:hAnsi="Times New Roman" w:cs="Times New Roman"/>
          </w:rPr>
          <w:t xml:space="preserve">In fact, </w:t>
        </w:r>
      </w:ins>
      <w:del w:id="259" w:author="Pablo Recio Santiago" w:date="2025-09-10T22:04:00Z" w16du:dateUtc="2025-09-10T12:34:00Z">
        <w:r w:rsidRPr="00C56A0B" w:rsidDel="00DA1991">
          <w:rPr>
            <w:rFonts w:ascii="Times New Roman" w:hAnsi="Times New Roman" w:cs="Times New Roman"/>
          </w:rPr>
          <w:delText xml:space="preserve">o the best of our knowledge </w:delText>
        </w:r>
      </w:del>
      <w:r w:rsidRPr="00C56A0B">
        <w:rPr>
          <w:rFonts w:ascii="Times New Roman" w:hAnsi="Times New Roman" w:cs="Times New Roman"/>
        </w:rPr>
        <w:t>the</w:t>
      </w:r>
      <w:del w:id="260" w:author="Pablo Recio Santiago" w:date="2025-09-10T22:04:00Z" w16du:dateUtc="2025-09-10T12:34:00Z">
        <w:r w:rsidRPr="00C56A0B" w:rsidDel="00DA1991">
          <w:rPr>
            <w:rFonts w:ascii="Times New Roman" w:hAnsi="Times New Roman" w:cs="Times New Roman"/>
          </w:rPr>
          <w:delText>re is</w:delText>
        </w:r>
      </w:del>
      <w:r w:rsidRPr="00C56A0B">
        <w:rPr>
          <w:rFonts w:ascii="Times New Roman" w:hAnsi="Times New Roman" w:cs="Times New Roman"/>
        </w:rPr>
        <w:t xml:space="preserve"> only</w:t>
      </w:r>
      <w:del w:id="261" w:author="Pablo Recio Santiago" w:date="2025-09-10T22:04:00Z" w16du:dateUtc="2025-09-10T12:34:00Z">
        <w:r w:rsidRPr="00C56A0B" w:rsidDel="00DA1991">
          <w:rPr>
            <w:rFonts w:ascii="Times New Roman" w:hAnsi="Times New Roman" w:cs="Times New Roman"/>
          </w:rPr>
          <w:delText xml:space="preserve"> one</w:delText>
        </w:r>
      </w:del>
      <w:r w:rsidRPr="00C56A0B">
        <w:rPr>
          <w:rFonts w:ascii="Times New Roman" w:hAnsi="Times New Roman" w:cs="Times New Roman"/>
        </w:rPr>
        <w:t xml:space="preserve"> study </w:t>
      </w:r>
      <w:ins w:id="262" w:author="Pablo Recio Santiago" w:date="2025-09-10T22:05:00Z" w16du:dateUtc="2025-09-10T12:35:00Z">
        <w:r w:rsidR="00DA1991">
          <w:rPr>
            <w:rFonts w:ascii="Times New Roman" w:hAnsi="Times New Roman" w:cs="Times New Roman"/>
          </w:rPr>
          <w:t xml:space="preserve">we found </w:t>
        </w:r>
      </w:ins>
      <w:ins w:id="263" w:author="Pablo Recio Santiago" w:date="2025-10-04T18:37:00Z" w16du:dateUtc="2025-10-04T09:07:00Z">
        <w:r w:rsidR="007611F8">
          <w:rPr>
            <w:rFonts w:ascii="Times New Roman" w:hAnsi="Times New Roman" w:cs="Times New Roman"/>
          </w:rPr>
          <w:t xml:space="preserve">(see Fig. S3 and S4 in </w:t>
        </w:r>
        <w:r w:rsidR="007611F8" w:rsidRPr="007611F8">
          <w:rPr>
            <w:rFonts w:ascii="Times New Roman" w:hAnsi="Times New Roman" w:cs="Times New Roman"/>
            <w:i/>
            <w:iCs/>
            <w:rPrChange w:id="264" w:author="Pablo Recio Santiago" w:date="2025-10-04T18:37:00Z" w16du:dateUtc="2025-10-04T09:07:00Z">
              <w:rPr>
                <w:rFonts w:ascii="Times New Roman" w:hAnsi="Times New Roman" w:cs="Times New Roman"/>
              </w:rPr>
            </w:rPrChange>
          </w:rPr>
          <w:t>Supplementary Material</w:t>
        </w:r>
        <w:r w:rsidR="007611F8">
          <w:rPr>
            <w:rFonts w:ascii="Times New Roman" w:hAnsi="Times New Roman" w:cs="Times New Roman"/>
          </w:rPr>
          <w:t xml:space="preserve">) </w:t>
        </w:r>
      </w:ins>
      <w:ins w:id="265" w:author="Pablo Recio Santiago" w:date="2025-09-10T22:05:00Z" w16du:dateUtc="2025-09-10T12:35:00Z">
        <w:r w:rsidR="00DA1991">
          <w:rPr>
            <w:rFonts w:ascii="Times New Roman" w:hAnsi="Times New Roman" w:cs="Times New Roman"/>
          </w:rPr>
          <w:t xml:space="preserve">that </w:t>
        </w:r>
      </w:ins>
      <w:r w:rsidRPr="00C56A0B">
        <w:rPr>
          <w:rFonts w:ascii="Times New Roman" w:hAnsi="Times New Roman" w:cs="Times New Roman"/>
        </w:rPr>
        <w:t>examin</w:t>
      </w:r>
      <w:ins w:id="266" w:author="Pablo Recio Santiago" w:date="2025-09-10T22:05:00Z" w16du:dateUtc="2025-09-10T12:35:00Z">
        <w:r w:rsidR="00DA1991">
          <w:rPr>
            <w:rFonts w:ascii="Times New Roman" w:hAnsi="Times New Roman" w:cs="Times New Roman"/>
          </w:rPr>
          <w:t>ed</w:t>
        </w:r>
      </w:ins>
      <w:del w:id="267" w:author="Pablo Recio Santiago" w:date="2025-09-10T22:05:00Z" w16du:dateUtc="2025-09-10T12:35:00Z">
        <w:r w:rsidRPr="00C56A0B" w:rsidDel="00DA1991">
          <w:rPr>
            <w:rFonts w:ascii="Times New Roman" w:hAnsi="Times New Roman" w:cs="Times New Roman"/>
          </w:rPr>
          <w:delText>ing</w:delText>
        </w:r>
      </w:del>
      <w:r w:rsidRPr="00C56A0B">
        <w:rPr>
          <w:rFonts w:ascii="Times New Roman" w:hAnsi="Times New Roman" w:cs="Times New Roman"/>
        </w:rPr>
        <w:t xml:space="preserve"> how developmental conditions influence numerical abilities</w:t>
      </w:r>
      <w:ins w:id="268" w:author="Pablo Recio Santiago" w:date="2025-09-10T22:05:00Z" w16du:dateUtc="2025-09-10T12:35:00Z">
        <w:r w:rsidR="00DA1991">
          <w:rPr>
            <w:rFonts w:ascii="Times New Roman" w:hAnsi="Times New Roman" w:cs="Times New Roman"/>
          </w:rPr>
          <w:t xml:space="preserve"> showed that</w:t>
        </w:r>
      </w:ins>
      <w:r w:rsidRPr="00C56A0B">
        <w:rPr>
          <w:rFonts w:ascii="Times New Roman" w:hAnsi="Times New Roman" w:cs="Times New Roman"/>
        </w:rPr>
        <w:t xml:space="preserve"> </w:t>
      </w:r>
      <w:del w:id="269" w:author="Pablo Recio Santiago" w:date="2025-09-10T22:05:00Z" w16du:dateUtc="2025-09-10T12:35:00Z">
        <w:r w:rsidRPr="00C56A0B" w:rsidDel="00DA1991">
          <w:rPr>
            <w:rFonts w:ascii="Times New Roman" w:hAnsi="Times New Roman" w:cs="Times New Roman"/>
          </w:rPr>
          <w:delText>(</w:delText>
        </w:r>
        <w:r w:rsidR="004436F5" w:rsidDel="00DA1991">
          <w:fldChar w:fldCharType="begin"/>
        </w:r>
        <w:r w:rsidR="004436F5" w:rsidDel="00DA1991">
          <w:delInstrText>HYPERLINK \l "ref-vila_pouca_quantity_2019" \h</w:delInstrText>
        </w:r>
        <w:r w:rsidR="004436F5" w:rsidDel="00DA1991">
          <w:fldChar w:fldCharType="separate"/>
        </w:r>
        <w:r w:rsidR="004436F5" w:rsidRPr="00C56A0B" w:rsidDel="00DA1991">
          <w:rPr>
            <w:rStyle w:val="Hyperlink"/>
            <w:rFonts w:ascii="Times New Roman" w:hAnsi="Times New Roman" w:cs="Times New Roman"/>
          </w:rPr>
          <w:delText>Vila Pouca et al. 2019</w:delText>
        </w:r>
        <w:r w:rsidR="004436F5" w:rsidDel="00DA1991">
          <w:fldChar w:fldCharType="end"/>
        </w:r>
        <w:r w:rsidRPr="00C56A0B" w:rsidDel="00DA1991">
          <w:rPr>
            <w:rFonts w:ascii="Times New Roman" w:hAnsi="Times New Roman" w:cs="Times New Roman"/>
          </w:rPr>
          <w:delText xml:space="preserve">). Vila-Pouca et al (2019) found that </w:delText>
        </w:r>
      </w:del>
      <w:r w:rsidRPr="00C56A0B">
        <w:rPr>
          <w:rFonts w:ascii="Times New Roman" w:hAnsi="Times New Roman" w:cs="Times New Roman"/>
        </w:rPr>
        <w:t>Port Jackson sharks (</w:t>
      </w:r>
      <w:r w:rsidRPr="00C56A0B">
        <w:rPr>
          <w:rFonts w:ascii="Times New Roman" w:hAnsi="Times New Roman" w:cs="Times New Roman"/>
          <w:i/>
          <w:iCs/>
        </w:rPr>
        <w:t xml:space="preserve">Heterodontus </w:t>
      </w:r>
      <w:proofErr w:type="spellStart"/>
      <w:r w:rsidRPr="00C56A0B">
        <w:rPr>
          <w:rFonts w:ascii="Times New Roman" w:hAnsi="Times New Roman" w:cs="Times New Roman"/>
          <w:i/>
          <w:iCs/>
        </w:rPr>
        <w:t>portusjacksoni</w:t>
      </w:r>
      <w:proofErr w:type="spellEnd"/>
      <w:r w:rsidRPr="00C56A0B">
        <w:rPr>
          <w:rFonts w:ascii="Times New Roman" w:hAnsi="Times New Roman" w:cs="Times New Roman"/>
        </w:rPr>
        <w:t>) incubated at warmer temperatures learned a numerical rule faster than cold-incubated individuals</w:t>
      </w:r>
      <w:ins w:id="270" w:author="Pablo Recio Santiago" w:date="2025-09-10T22:05:00Z" w16du:dateUtc="2025-09-10T12:35:00Z">
        <w:r w:rsidR="00DA1991">
          <w:rPr>
            <w:rFonts w:ascii="Times New Roman" w:hAnsi="Times New Roman" w:cs="Times New Roman"/>
          </w:rPr>
          <w:t xml:space="preserve"> </w:t>
        </w:r>
        <w:r w:rsidR="00DA1991" w:rsidRPr="00C56A0B">
          <w:rPr>
            <w:rFonts w:ascii="Times New Roman" w:hAnsi="Times New Roman" w:cs="Times New Roman"/>
          </w:rPr>
          <w:t>(</w:t>
        </w:r>
        <w:r w:rsidR="00DA1991">
          <w:fldChar w:fldCharType="begin"/>
        </w:r>
        <w:r w:rsidR="00DA1991">
          <w:instrText>HYPERLINK \l "ref-vila_pouca_quantity_2019" \h</w:instrText>
        </w:r>
        <w:r w:rsidR="00DA1991">
          <w:fldChar w:fldCharType="separate"/>
        </w:r>
        <w:r w:rsidR="00DA1991" w:rsidRPr="00C56A0B">
          <w:rPr>
            <w:rStyle w:val="Hyperlink"/>
            <w:rFonts w:ascii="Times New Roman" w:hAnsi="Times New Roman" w:cs="Times New Roman"/>
          </w:rPr>
          <w:t xml:space="preserve">Vila </w:t>
        </w:r>
        <w:proofErr w:type="spellStart"/>
        <w:r w:rsidR="00DA1991" w:rsidRPr="00C56A0B">
          <w:rPr>
            <w:rStyle w:val="Hyperlink"/>
            <w:rFonts w:ascii="Times New Roman" w:hAnsi="Times New Roman" w:cs="Times New Roman"/>
          </w:rPr>
          <w:t>Pouca</w:t>
        </w:r>
        <w:proofErr w:type="spellEnd"/>
        <w:r w:rsidR="00DA1991" w:rsidRPr="00C56A0B">
          <w:rPr>
            <w:rStyle w:val="Hyperlink"/>
            <w:rFonts w:ascii="Times New Roman" w:hAnsi="Times New Roman" w:cs="Times New Roman"/>
          </w:rPr>
          <w:t xml:space="preserve"> et al. 2019</w:t>
        </w:r>
        <w:r w:rsidR="00DA1991">
          <w:fldChar w:fldCharType="end"/>
        </w:r>
        <w:r w:rsidR="00DA1991" w:rsidRPr="00C56A0B">
          <w:rPr>
            <w:rFonts w:ascii="Times New Roman" w:hAnsi="Times New Roman" w:cs="Times New Roman"/>
          </w:rPr>
          <w:t>)</w:t>
        </w:r>
        <w:r w:rsidR="00DA1991">
          <w:rPr>
            <w:rFonts w:ascii="Times New Roman" w:hAnsi="Times New Roman" w:cs="Times New Roman"/>
          </w:rPr>
          <w:t>, but discrimination in a spontane</w:t>
        </w:r>
      </w:ins>
      <w:ins w:id="271" w:author="Pablo Recio Santiago" w:date="2025-09-10T22:06:00Z" w16du:dateUtc="2025-09-10T12:36:00Z">
        <w:r w:rsidR="00DA1991">
          <w:rPr>
            <w:rFonts w:ascii="Times New Roman" w:hAnsi="Times New Roman" w:cs="Times New Roman"/>
          </w:rPr>
          <w:t>ous test was not investigated</w:t>
        </w:r>
      </w:ins>
      <w:r w:rsidRPr="00C56A0B">
        <w:rPr>
          <w:rFonts w:ascii="Times New Roman" w:hAnsi="Times New Roman" w:cs="Times New Roman"/>
        </w:rPr>
        <w:t>. Given the potent effects of early environment on cognition and brain development (</w:t>
      </w:r>
      <w:hyperlink w:anchor="ref-szuran_water_1994">
        <w:r w:rsidR="004436F5" w:rsidRPr="00C56A0B">
          <w:rPr>
            <w:rStyle w:val="Hyperlink"/>
            <w:rFonts w:ascii="Times New Roman" w:hAnsi="Times New Roman" w:cs="Times New Roman"/>
          </w:rPr>
          <w:t>Szuran et al. 1994</w:t>
        </w:r>
      </w:hyperlink>
      <w:r w:rsidRPr="00C56A0B">
        <w:rPr>
          <w:rFonts w:ascii="Times New Roman" w:hAnsi="Times New Roman" w:cs="Times New Roman"/>
        </w:rPr>
        <w:t xml:space="preserve">; </w:t>
      </w:r>
      <w:hyperlink w:anchor="ref-zhu_prenatal_2004">
        <w:r w:rsidR="004436F5" w:rsidRPr="00C56A0B">
          <w:rPr>
            <w:rStyle w:val="Hyperlink"/>
            <w:rFonts w:ascii="Times New Roman" w:hAnsi="Times New Roman" w:cs="Times New Roman"/>
          </w:rPr>
          <w:t>Zhu et al. 2004</w:t>
        </w:r>
      </w:hyperlink>
      <w:r w:rsidRPr="00C56A0B">
        <w:rPr>
          <w:rFonts w:ascii="Times New Roman" w:hAnsi="Times New Roman" w:cs="Times New Roman"/>
        </w:rPr>
        <w:t xml:space="preserve">; </w:t>
      </w:r>
      <w:hyperlink w:anchor="ref-amiel_hotter_2012">
        <w:r w:rsidR="004436F5" w:rsidRPr="00C56A0B">
          <w:rPr>
            <w:rStyle w:val="Hyperlink"/>
            <w:rFonts w:ascii="Times New Roman" w:hAnsi="Times New Roman" w:cs="Times New Roman"/>
          </w:rPr>
          <w:t>Amiel and Shine 2012</w:t>
        </w:r>
      </w:hyperlink>
      <w:r w:rsidRPr="00C56A0B">
        <w:rPr>
          <w:rFonts w:ascii="Times New Roman" w:hAnsi="Times New Roman" w:cs="Times New Roman"/>
        </w:rPr>
        <w:t xml:space="preserve">; </w:t>
      </w:r>
      <w:hyperlink w:anchor="ref-clark_colour_2014">
        <w:r w:rsidR="004436F5" w:rsidRPr="00C56A0B">
          <w:rPr>
            <w:rStyle w:val="Hyperlink"/>
            <w:rFonts w:ascii="Times New Roman" w:hAnsi="Times New Roman" w:cs="Times New Roman"/>
          </w:rPr>
          <w:t>Clark et al. 2014</w:t>
        </w:r>
      </w:hyperlink>
      <w:r w:rsidRPr="00C56A0B">
        <w:rPr>
          <w:rFonts w:ascii="Times New Roman" w:hAnsi="Times New Roman" w:cs="Times New Roman"/>
        </w:rPr>
        <w:t xml:space="preserve">; </w:t>
      </w:r>
      <w:hyperlink w:anchor="ref-amiel_egg_2014">
        <w:r w:rsidR="004436F5" w:rsidRPr="00C56A0B">
          <w:rPr>
            <w:rStyle w:val="Hyperlink"/>
            <w:rFonts w:ascii="Times New Roman" w:hAnsi="Times New Roman" w:cs="Times New Roman"/>
          </w:rPr>
          <w:t>Amiel et al. 2014</w:t>
        </w:r>
      </w:hyperlink>
      <w:r w:rsidRPr="00C56A0B">
        <w:rPr>
          <w:rFonts w:ascii="Times New Roman" w:hAnsi="Times New Roman" w:cs="Times New Roman"/>
        </w:rPr>
        <w:t xml:space="preserve">; </w:t>
      </w:r>
      <w:hyperlink w:anchor="ref-lui2017chronic">
        <w:r w:rsidR="004436F5" w:rsidRPr="00C56A0B">
          <w:rPr>
            <w:rStyle w:val="Hyperlink"/>
            <w:rFonts w:ascii="Times New Roman" w:hAnsi="Times New Roman" w:cs="Times New Roman"/>
          </w:rPr>
          <w:t>Lui et al. 2017</w:t>
        </w:r>
      </w:hyperlink>
      <w:r w:rsidRPr="00C56A0B">
        <w:rPr>
          <w:rFonts w:ascii="Times New Roman" w:hAnsi="Times New Roman" w:cs="Times New Roman"/>
        </w:rPr>
        <w:t xml:space="preserve">; </w:t>
      </w:r>
      <w:hyperlink w:anchor="ref-amiel_effects_2017">
        <w:r w:rsidR="004436F5" w:rsidRPr="00C56A0B">
          <w:rPr>
            <w:rStyle w:val="Hyperlink"/>
            <w:rFonts w:ascii="Times New Roman" w:hAnsi="Times New Roman" w:cs="Times New Roman"/>
          </w:rPr>
          <w:t>Amiel et al. 2017</w:t>
        </w:r>
      </w:hyperlink>
      <w:r w:rsidRPr="00C56A0B">
        <w:rPr>
          <w:rFonts w:ascii="Times New Roman" w:hAnsi="Times New Roman" w:cs="Times New Roman"/>
        </w:rPr>
        <w:t>), it is crucial to explore how early environmental conditions shape numerical abilities across taxa</w:t>
      </w:r>
      <w:ins w:id="272" w:author="Pablo Recio Santiago" w:date="2025-09-10T22:06:00Z" w16du:dateUtc="2025-09-10T12:36:00Z">
        <w:r w:rsidR="00DA1991">
          <w:rPr>
            <w:rFonts w:ascii="Times New Roman" w:hAnsi="Times New Roman" w:cs="Times New Roman"/>
          </w:rPr>
          <w:t xml:space="preserve"> employing different methodologies</w:t>
        </w:r>
      </w:ins>
      <w:r w:rsidRPr="00C56A0B">
        <w:rPr>
          <w:rFonts w:ascii="Times New Roman" w:hAnsi="Times New Roman" w:cs="Times New Roman"/>
        </w:rPr>
        <w:t>.</w:t>
      </w:r>
    </w:p>
    <w:p w14:paraId="2C4C80CB"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273" w:name="conclusion"/>
      <w:bookmarkEnd w:id="235"/>
      <w:r w:rsidRPr="00AA3BB2">
        <w:rPr>
          <w:rFonts w:ascii="Times New Roman" w:hAnsi="Times New Roman" w:cs="Times New Roman"/>
          <w:color w:val="000000" w:themeColor="text1"/>
        </w:rPr>
        <w:t>Conclusion</w:t>
      </w:r>
    </w:p>
    <w:p w14:paraId="2C4C80CC" w14:textId="3DBF1194"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Our study investigated whether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does not rely on numerical information for foraging decisions</w:t>
      </w:r>
      <w:ins w:id="274" w:author="Pablo Recio Santiago" w:date="2025-09-10T20:40:00Z" w16du:dateUtc="2025-09-10T11:10:00Z">
        <w:r w:rsidR="003A1543">
          <w:rPr>
            <w:rFonts w:ascii="Times New Roman" w:hAnsi="Times New Roman" w:cs="Times New Roman"/>
          </w:rPr>
          <w:t xml:space="preserve">, </w:t>
        </w:r>
      </w:ins>
      <w:ins w:id="275" w:author="Pablo Recio Santiago" w:date="2025-09-10T20:48:00Z" w16du:dateUtc="2025-09-10T11:18:00Z">
        <w:r w:rsidR="00D9157E" w:rsidRPr="00D9157E">
          <w:rPr>
            <w:rFonts w:ascii="Times New Roman" w:hAnsi="Times New Roman" w:cs="Times New Roman"/>
          </w:rPr>
          <w:t>which limit</w:t>
        </w:r>
        <w:r w:rsidR="00D9157E">
          <w:rPr>
            <w:rFonts w:ascii="Times New Roman" w:hAnsi="Times New Roman" w:cs="Times New Roman"/>
          </w:rPr>
          <w:t>s</w:t>
        </w:r>
        <w:r w:rsidR="00D9157E" w:rsidRPr="00D9157E">
          <w:rPr>
            <w:rFonts w:ascii="Times New Roman" w:hAnsi="Times New Roman" w:cs="Times New Roman"/>
          </w:rPr>
          <w:t xml:space="preserve"> the potential for early-life conditions to influence this specific ability</w:t>
        </w:r>
      </w:ins>
      <w:ins w:id="276" w:author="Pablo Recio Santiago" w:date="2025-09-10T20:41:00Z" w16du:dateUtc="2025-09-10T11:11:00Z">
        <w:r w:rsidR="003A1543">
          <w:rPr>
            <w:rFonts w:ascii="Times New Roman" w:hAnsi="Times New Roman" w:cs="Times New Roman"/>
          </w:rPr>
          <w:t>. However, our results sho</w:t>
        </w:r>
      </w:ins>
      <w:ins w:id="277" w:author="Pablo Recio Santiago" w:date="2025-09-10T20:42:00Z" w16du:dateUtc="2025-09-10T11:12:00Z">
        <w:r w:rsidR="003A1543">
          <w:rPr>
            <w:rFonts w:ascii="Times New Roman" w:hAnsi="Times New Roman" w:cs="Times New Roman"/>
          </w:rPr>
          <w:t>w</w:t>
        </w:r>
      </w:ins>
      <w:del w:id="278" w:author="Pablo Recio Santiago" w:date="2025-09-10T20:41:00Z" w16du:dateUtc="2025-09-10T11:11:00Z">
        <w:r w:rsidRPr="00C56A0B" w:rsidDel="003A1543">
          <w:rPr>
            <w:rFonts w:ascii="Times New Roman" w:hAnsi="Times New Roman" w:cs="Times New Roman"/>
          </w:rPr>
          <w:delText xml:space="preserve"> and</w:delText>
        </w:r>
      </w:del>
      <w:r w:rsidRPr="00C56A0B">
        <w:rPr>
          <w:rFonts w:ascii="Times New Roman" w:hAnsi="Times New Roman" w:cs="Times New Roman"/>
        </w:rPr>
        <w:t xml:space="preserve"> that </w:t>
      </w:r>
      <w:del w:id="279" w:author="Pablo Recio Santiago" w:date="2025-09-10T20:42:00Z" w16du:dateUtc="2025-09-10T11:12:00Z">
        <w:r w:rsidRPr="00C56A0B" w:rsidDel="003A1543">
          <w:rPr>
            <w:rFonts w:ascii="Times New Roman" w:hAnsi="Times New Roman" w:cs="Times New Roman"/>
          </w:rPr>
          <w:delText>their performance and decision-making</w:delText>
        </w:r>
      </w:del>
      <w:ins w:id="280" w:author="Pablo Recio Santiago" w:date="2025-09-10T20:42:00Z" w16du:dateUtc="2025-09-10T11:12:00Z">
        <w:r w:rsidR="003A1543">
          <w:rPr>
            <w:rFonts w:ascii="Times New Roman" w:hAnsi="Times New Roman" w:cs="Times New Roman"/>
          </w:rPr>
          <w:t>decision time</w:t>
        </w:r>
      </w:ins>
      <w:r w:rsidRPr="00C56A0B">
        <w:rPr>
          <w:rFonts w:ascii="Times New Roman" w:hAnsi="Times New Roman" w:cs="Times New Roman"/>
        </w:rPr>
        <w:t xml:space="preserve"> do</w:t>
      </w:r>
      <w:ins w:id="281" w:author="Pablo Recio Santiago" w:date="2025-09-10T20:42:00Z" w16du:dateUtc="2025-09-10T11:12:00Z">
        <w:r w:rsidR="003A1543">
          <w:rPr>
            <w:rFonts w:ascii="Times New Roman" w:hAnsi="Times New Roman" w:cs="Times New Roman"/>
          </w:rPr>
          <w:t>es</w:t>
        </w:r>
      </w:ins>
      <w:r w:rsidRPr="00C56A0B">
        <w:rPr>
          <w:rFonts w:ascii="Times New Roman" w:hAnsi="Times New Roman" w:cs="Times New Roman"/>
        </w:rPr>
        <w:t xml:space="preserve"> not vary due to prenatal temperature or CORT exposure</w:t>
      </w:r>
      <w:ins w:id="282" w:author="Pablo Recio Santiago" w:date="2025-09-10T20:42:00Z" w16du:dateUtc="2025-09-10T11:12:00Z">
        <w:r w:rsidR="003A1543">
          <w:rPr>
            <w:rFonts w:ascii="Times New Roman" w:hAnsi="Times New Roman" w:cs="Times New Roman"/>
          </w:rPr>
          <w:t>,</w:t>
        </w:r>
      </w:ins>
      <w:del w:id="283" w:author="Pablo Recio Santiago" w:date="2025-09-10T20:42:00Z" w16du:dateUtc="2025-09-10T11:12:00Z">
        <w:r w:rsidRPr="00C56A0B" w:rsidDel="003A1543">
          <w:rPr>
            <w:rFonts w:ascii="Times New Roman" w:hAnsi="Times New Roman" w:cs="Times New Roman"/>
          </w:rPr>
          <w:delText>. Our findings</w:delText>
        </w:r>
      </w:del>
      <w:r w:rsidRPr="00C56A0B">
        <w:rPr>
          <w:rFonts w:ascii="Times New Roman" w:hAnsi="Times New Roman" w:cs="Times New Roman"/>
        </w:rPr>
        <w:t xml:space="preserve"> suggest</w:t>
      </w:r>
      <w:ins w:id="284" w:author="Pablo Recio Santiago" w:date="2025-09-10T20:42:00Z" w16du:dateUtc="2025-09-10T11:12:00Z">
        <w:r w:rsidR="003A1543">
          <w:rPr>
            <w:rFonts w:ascii="Times New Roman" w:hAnsi="Times New Roman" w:cs="Times New Roman"/>
          </w:rPr>
          <w:t>ing</w:t>
        </w:r>
      </w:ins>
      <w:r w:rsidRPr="00C56A0B">
        <w:rPr>
          <w:rFonts w:ascii="Times New Roman" w:hAnsi="Times New Roman" w:cs="Times New Roman"/>
        </w:rPr>
        <w:t xml:space="preserve"> that </w:t>
      </w:r>
      <w:ins w:id="285" w:author="Pablo Recio Santiago" w:date="2025-09-10T20:48:00Z" w16du:dateUtc="2025-09-10T11:18:00Z">
        <w:r w:rsidR="00D9157E">
          <w:rPr>
            <w:rFonts w:ascii="Times New Roman" w:hAnsi="Times New Roman" w:cs="Times New Roman"/>
          </w:rPr>
          <w:t xml:space="preserve">this aspect of </w:t>
        </w:r>
      </w:ins>
      <w:r w:rsidRPr="00C56A0B">
        <w:rPr>
          <w:rFonts w:ascii="Times New Roman" w:hAnsi="Times New Roman" w:cs="Times New Roman"/>
        </w:rPr>
        <w:t>decision-making can be robust to early environmental conditions, at least in the context of foraging</w:t>
      </w:r>
      <w:ins w:id="286" w:author="Pablo Recio Santiago" w:date="2025-09-10T20:48:00Z" w16du:dateUtc="2025-09-10T11:18:00Z">
        <w:r w:rsidR="00D9157E">
          <w:rPr>
            <w:rFonts w:ascii="Times New Roman" w:hAnsi="Times New Roman" w:cs="Times New Roman"/>
          </w:rPr>
          <w:t xml:space="preserve"> </w:t>
        </w:r>
        <w:proofErr w:type="spellStart"/>
        <w:r w:rsidR="00D9157E">
          <w:rPr>
            <w:rFonts w:ascii="Times New Roman" w:hAnsi="Times New Roman" w:cs="Times New Roman"/>
          </w:rPr>
          <w:t>behaviour</w:t>
        </w:r>
      </w:ins>
      <w:proofErr w:type="spellEnd"/>
      <w:r w:rsidRPr="00C56A0B">
        <w:rPr>
          <w:rFonts w:ascii="Times New Roman" w:hAnsi="Times New Roman" w:cs="Times New Roman"/>
        </w:rPr>
        <w:t>.</w:t>
      </w:r>
    </w:p>
    <w:p w14:paraId="2C4C80CD" w14:textId="2FFB0D68"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The absence of numerical discrimination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in food-related spontaneous tests align with previous studies on insectivorous reptiles. However, it is critical to note that the </w:t>
      </w:r>
      <w:r w:rsidRPr="00C56A0B">
        <w:rPr>
          <w:rFonts w:ascii="Times New Roman" w:hAnsi="Times New Roman" w:cs="Times New Roman"/>
        </w:rPr>
        <w:lastRenderedPageBreak/>
        <w:t xml:space="preserve">methodologies employed in this study may not have fully captured the nuances of numerical cognition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w:t>
      </w:r>
      <w:ins w:id="287" w:author="Pablo Recio Santiago" w:date="2025-09-10T22:15:00Z" w16du:dateUtc="2025-09-10T12:45:00Z">
        <w:r w:rsidR="00D77BD5">
          <w:rPr>
            <w:rFonts w:ascii="Times New Roman" w:hAnsi="Times New Roman" w:cs="Times New Roman"/>
          </w:rPr>
          <w:t xml:space="preserve">For example, employing learning paradigms where animals must learn to follow a specific numerical rule can yield different results. </w:t>
        </w:r>
      </w:ins>
      <w:r w:rsidRPr="00C56A0B">
        <w:rPr>
          <w:rFonts w:ascii="Times New Roman" w:hAnsi="Times New Roman" w:cs="Times New Roman"/>
        </w:rPr>
        <w:t>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2C4C80CE"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88" w:name="data-accessibility"/>
      <w:bookmarkEnd w:id="190"/>
      <w:bookmarkEnd w:id="273"/>
      <w:r w:rsidRPr="00AA3BB2">
        <w:rPr>
          <w:rFonts w:ascii="Times New Roman" w:hAnsi="Times New Roman" w:cs="Times New Roman"/>
          <w:color w:val="000000" w:themeColor="text1"/>
        </w:rPr>
        <w:t>Data accessibility</w:t>
      </w:r>
    </w:p>
    <w:p w14:paraId="2C4C80CF"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All data, data description, and R code are available in public repository </w:t>
      </w:r>
      <w:hyperlink r:id="rId9">
        <w:r w:rsidR="004436F5" w:rsidRPr="00C56A0B">
          <w:rPr>
            <w:rStyle w:val="Hyperlink"/>
            <w:rFonts w:ascii="Times New Roman" w:hAnsi="Times New Roman" w:cs="Times New Roman"/>
          </w:rPr>
          <w:t>https://github.com/Pablo-Recio/CORT-Temp_Numerical</w:t>
        </w:r>
      </w:hyperlink>
      <w:r w:rsidRPr="00C56A0B">
        <w:rPr>
          <w:rFonts w:ascii="Times New Roman" w:hAnsi="Times New Roman" w:cs="Times New Roman"/>
        </w:rPr>
        <w:t>.</w:t>
      </w:r>
    </w:p>
    <w:p w14:paraId="2C4C80D2"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89" w:name="authors-contributions"/>
      <w:bookmarkEnd w:id="288"/>
      <w:r w:rsidRPr="00AA3BB2">
        <w:rPr>
          <w:rFonts w:ascii="Times New Roman" w:hAnsi="Times New Roman" w:cs="Times New Roman"/>
          <w:color w:val="000000" w:themeColor="text1"/>
        </w:rPr>
        <w:t>Authors’ contributions</w:t>
      </w:r>
    </w:p>
    <w:p w14:paraId="2C4C80D3" w14:textId="0CFBC7A6"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AA3BB2">
        <w:rPr>
          <w:rFonts w:ascii="Times New Roman" w:hAnsi="Times New Roman" w:cs="Times New Roman"/>
          <w:color w:val="000000" w:themeColor="text1"/>
        </w:rPr>
        <w:br/>
        <w:t>All authors gave final approval for publication and agreed to be held accountable for the work performed therein.</w:t>
      </w:r>
    </w:p>
    <w:p w14:paraId="2C4C80D4"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90" w:name="conflict-of-interest-declaration"/>
      <w:bookmarkEnd w:id="289"/>
      <w:r w:rsidRPr="00AA3BB2">
        <w:rPr>
          <w:rFonts w:ascii="Times New Roman" w:hAnsi="Times New Roman" w:cs="Times New Roman"/>
          <w:color w:val="000000" w:themeColor="text1"/>
        </w:rPr>
        <w:t>Conflict of interest declaration</w:t>
      </w:r>
    </w:p>
    <w:p w14:paraId="2C4C80D5"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We declare we have no competing interests.</w:t>
      </w:r>
    </w:p>
    <w:p w14:paraId="2C4C80D6"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91" w:name="funding"/>
      <w:bookmarkEnd w:id="290"/>
      <w:r w:rsidRPr="00AA3BB2">
        <w:rPr>
          <w:rFonts w:ascii="Times New Roman" w:hAnsi="Times New Roman" w:cs="Times New Roman"/>
          <w:color w:val="000000" w:themeColor="text1"/>
        </w:rPr>
        <w:lastRenderedPageBreak/>
        <w:t>Funding</w:t>
      </w:r>
    </w:p>
    <w:p w14:paraId="2C4C80D7"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This work was supported by a National Australian University PhD scholarship (PR), and the Australian Research Council (grant no. DP210101152) to DN and CRF.</w:t>
      </w:r>
    </w:p>
    <w:p w14:paraId="2C4C80D8"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92" w:name="acknowledgements"/>
      <w:bookmarkEnd w:id="291"/>
      <w:r w:rsidRPr="00AA3BB2">
        <w:rPr>
          <w:rFonts w:ascii="Times New Roman" w:hAnsi="Times New Roman" w:cs="Times New Roman"/>
          <w:color w:val="000000" w:themeColor="text1"/>
        </w:rPr>
        <w:t>Acknowledgements</w:t>
      </w:r>
    </w:p>
    <w:p w14:paraId="2C4C80D9"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 xml:space="preserve">We thank the help and assistance of our lab technicians Benjamin Durant and Michelle Stephens for taking care of the lizards. We are also grateful ANU </w:t>
      </w:r>
      <w:proofErr w:type="spellStart"/>
      <w:r w:rsidRPr="00AA3BB2">
        <w:rPr>
          <w:rFonts w:ascii="Times New Roman" w:hAnsi="Times New Roman" w:cs="Times New Roman"/>
          <w:color w:val="000000" w:themeColor="text1"/>
        </w:rPr>
        <w:t>MakerSpace</w:t>
      </w:r>
      <w:proofErr w:type="spellEnd"/>
      <w:r w:rsidRPr="00AA3BB2">
        <w:rPr>
          <w:rFonts w:ascii="Times New Roman" w:hAnsi="Times New Roman" w:cs="Times New Roman"/>
          <w:color w:val="000000" w:themeColor="text1"/>
        </w:rPr>
        <w:t>, where we designed and built the prototypes of the 3D-printed platforms. Finally, we wish to acknowledge the anonymous reviewers for their valuable feedback on the manuscript.</w:t>
      </w:r>
    </w:p>
    <w:p w14:paraId="2C4C80DA"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93" w:name="references"/>
      <w:bookmarkEnd w:id="292"/>
      <w:r w:rsidRPr="00AA3BB2">
        <w:rPr>
          <w:rFonts w:ascii="Times New Roman" w:hAnsi="Times New Roman" w:cs="Times New Roman"/>
          <w:color w:val="000000" w:themeColor="text1"/>
        </w:rPr>
        <w:t>References</w:t>
      </w:r>
    </w:p>
    <w:p w14:paraId="2C4C80DB" w14:textId="77777777" w:rsidR="004436F5" w:rsidRPr="00AA3BB2" w:rsidRDefault="006C531E">
      <w:pPr>
        <w:pStyle w:val="Bibliography"/>
        <w:rPr>
          <w:rFonts w:ascii="Times New Roman" w:hAnsi="Times New Roman" w:cs="Times New Roman"/>
        </w:rPr>
      </w:pPr>
      <w:bookmarkStart w:id="294" w:name="ref-abayarathna_effects_2020"/>
      <w:bookmarkStart w:id="295" w:name="refs"/>
      <w:proofErr w:type="spellStart"/>
      <w:r w:rsidRPr="00AA3BB2">
        <w:rPr>
          <w:rFonts w:ascii="Times New Roman" w:hAnsi="Times New Roman" w:cs="Times New Roman"/>
        </w:rPr>
        <w:t>Abayarathna</w:t>
      </w:r>
      <w:proofErr w:type="spellEnd"/>
      <w:r w:rsidRPr="00AA3BB2">
        <w:rPr>
          <w:rFonts w:ascii="Times New Roman" w:hAnsi="Times New Roman" w:cs="Times New Roman"/>
        </w:rPr>
        <w:t xml:space="preserve"> T, Webb JK (2020) Effects of incubation temperatures on learning abilities of hatchling velvet geckos. Animal Cognition 23:613–620. </w:t>
      </w:r>
      <w:hyperlink r:id="rId10">
        <w:r w:rsidR="004436F5" w:rsidRPr="00AA3BB2">
          <w:rPr>
            <w:rStyle w:val="Hyperlink"/>
            <w:rFonts w:ascii="Times New Roman" w:hAnsi="Times New Roman" w:cs="Times New Roman"/>
          </w:rPr>
          <w:t>https://doi.org/10.1007/s10071-020-01365-4</w:t>
        </w:r>
      </w:hyperlink>
    </w:p>
    <w:p w14:paraId="2C4C80DC" w14:textId="77777777" w:rsidR="004436F5" w:rsidRPr="00AA3BB2" w:rsidRDefault="006C531E">
      <w:pPr>
        <w:pStyle w:val="Bibliography"/>
        <w:rPr>
          <w:rFonts w:ascii="Times New Roman" w:hAnsi="Times New Roman" w:cs="Times New Roman"/>
        </w:rPr>
      </w:pPr>
      <w:bookmarkStart w:id="296" w:name="ref-agrillo2014spontaneous"/>
      <w:bookmarkEnd w:id="294"/>
      <w:r w:rsidRPr="00AA3BB2">
        <w:rPr>
          <w:rFonts w:ascii="Times New Roman" w:hAnsi="Times New Roman" w:cs="Times New Roman"/>
        </w:rPr>
        <w:t xml:space="preserve">Agrillo C, </w:t>
      </w:r>
      <w:proofErr w:type="spellStart"/>
      <w:r w:rsidRPr="00AA3BB2">
        <w:rPr>
          <w:rFonts w:ascii="Times New Roman" w:hAnsi="Times New Roman" w:cs="Times New Roman"/>
        </w:rPr>
        <w:t>Bisazza</w:t>
      </w:r>
      <w:proofErr w:type="spellEnd"/>
      <w:r w:rsidRPr="00AA3BB2">
        <w:rPr>
          <w:rFonts w:ascii="Times New Roman" w:hAnsi="Times New Roman" w:cs="Times New Roman"/>
        </w:rPr>
        <w:t xml:space="preserve"> A (2014) Spontaneous versus trained numerical abilities. A comparison between the two main tools to study numerical competence in non-human animals. Journal of neuroscience methods 234:82–91</w:t>
      </w:r>
    </w:p>
    <w:p w14:paraId="2C4C80DD" w14:textId="77777777" w:rsidR="004436F5" w:rsidRPr="00AA3BB2" w:rsidRDefault="006C531E">
      <w:pPr>
        <w:pStyle w:val="Bibliography"/>
        <w:rPr>
          <w:rFonts w:ascii="Times New Roman" w:hAnsi="Times New Roman" w:cs="Times New Roman"/>
        </w:rPr>
      </w:pPr>
      <w:bookmarkStart w:id="297" w:name="ref-amiel_effects_2017"/>
      <w:bookmarkEnd w:id="296"/>
      <w:r w:rsidRPr="00AA3BB2">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004436F5" w:rsidRPr="00AA3BB2">
          <w:rPr>
            <w:rStyle w:val="Hyperlink"/>
            <w:rFonts w:ascii="Times New Roman" w:hAnsi="Times New Roman" w:cs="Times New Roman"/>
          </w:rPr>
          <w:t>https://doi.org/10.1007/s10071-016-0993-2</w:t>
        </w:r>
      </w:hyperlink>
    </w:p>
    <w:p w14:paraId="2C4C80DE" w14:textId="77777777" w:rsidR="004436F5" w:rsidRPr="00AA3BB2" w:rsidRDefault="006C531E">
      <w:pPr>
        <w:pStyle w:val="Bibliography"/>
        <w:rPr>
          <w:rFonts w:ascii="Times New Roman" w:hAnsi="Times New Roman" w:cs="Times New Roman"/>
        </w:rPr>
      </w:pPr>
      <w:bookmarkStart w:id="298" w:name="ref-amiel_egg_2014"/>
      <w:bookmarkEnd w:id="297"/>
      <w:r w:rsidRPr="00AA3BB2">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004436F5" w:rsidRPr="00AA3BB2">
          <w:rPr>
            <w:rStyle w:val="Hyperlink"/>
            <w:rFonts w:ascii="Times New Roman" w:hAnsi="Times New Roman" w:cs="Times New Roman"/>
          </w:rPr>
          <w:t>https://doi.org/10.1007/s10071-013-0665-4</w:t>
        </w:r>
      </w:hyperlink>
    </w:p>
    <w:p w14:paraId="2C4C80DF" w14:textId="77777777" w:rsidR="004436F5" w:rsidRPr="00AA3BB2" w:rsidRDefault="006C531E">
      <w:pPr>
        <w:pStyle w:val="Bibliography"/>
        <w:rPr>
          <w:rFonts w:ascii="Times New Roman" w:hAnsi="Times New Roman" w:cs="Times New Roman"/>
        </w:rPr>
      </w:pPr>
      <w:bookmarkStart w:id="299" w:name="ref-amiel_hotter_2012"/>
      <w:bookmarkEnd w:id="298"/>
      <w:r w:rsidRPr="00AA3BB2">
        <w:rPr>
          <w:rFonts w:ascii="Times New Roman" w:hAnsi="Times New Roman" w:cs="Times New Roman"/>
        </w:rPr>
        <w:t xml:space="preserve">Amiel JJ, Shine R (2012) Hotter nests produce smarter young lizards. Biology Letters 8:372–374. </w:t>
      </w:r>
      <w:hyperlink r:id="rId13">
        <w:r w:rsidR="004436F5" w:rsidRPr="00AA3BB2">
          <w:rPr>
            <w:rStyle w:val="Hyperlink"/>
            <w:rFonts w:ascii="Times New Roman" w:hAnsi="Times New Roman" w:cs="Times New Roman"/>
          </w:rPr>
          <w:t>https://doi.org/10.1098/rsbl.2011.1161</w:t>
        </w:r>
      </w:hyperlink>
    </w:p>
    <w:p w14:paraId="2C4C80E0" w14:textId="77777777" w:rsidR="004436F5" w:rsidRPr="00AA3BB2" w:rsidRDefault="006C531E">
      <w:pPr>
        <w:pStyle w:val="Bibliography"/>
        <w:rPr>
          <w:rFonts w:ascii="Times New Roman" w:hAnsi="Times New Roman" w:cs="Times New Roman"/>
        </w:rPr>
      </w:pPr>
      <w:bookmarkStart w:id="300" w:name="ref-bebus_associative_2016"/>
      <w:bookmarkEnd w:id="299"/>
      <w:proofErr w:type="spellStart"/>
      <w:r w:rsidRPr="00AA3BB2">
        <w:rPr>
          <w:rFonts w:ascii="Times New Roman" w:hAnsi="Times New Roman" w:cs="Times New Roman"/>
        </w:rPr>
        <w:t>Bebus</w:t>
      </w:r>
      <w:proofErr w:type="spellEnd"/>
      <w:r w:rsidRPr="00AA3BB2">
        <w:rPr>
          <w:rFonts w:ascii="Times New Roman" w:hAnsi="Times New Roman" w:cs="Times New Roman"/>
        </w:rPr>
        <w:t xml:space="preserve"> SE, Small TW, Jones BC, et al (2016) Associative learning is inversely related to reversal learning and varies with nestling corticosterone exposure.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111:251–260. </w:t>
      </w:r>
      <w:hyperlink r:id="rId14">
        <w:r w:rsidR="004436F5" w:rsidRPr="00AA3BB2">
          <w:rPr>
            <w:rStyle w:val="Hyperlink"/>
            <w:rFonts w:ascii="Times New Roman" w:hAnsi="Times New Roman" w:cs="Times New Roman"/>
          </w:rPr>
          <w:t>https://doi.org/10.1016/j.anbehav.2015.10.027</w:t>
        </w:r>
      </w:hyperlink>
    </w:p>
    <w:p w14:paraId="2C4C80E1" w14:textId="77777777" w:rsidR="004436F5" w:rsidRPr="00AA3BB2" w:rsidRDefault="006C531E">
      <w:pPr>
        <w:pStyle w:val="Bibliography"/>
        <w:rPr>
          <w:rFonts w:ascii="Times New Roman" w:hAnsi="Times New Roman" w:cs="Times New Roman"/>
        </w:rPr>
      </w:pPr>
      <w:bookmarkStart w:id="301" w:name="ref-beran2016capuchin"/>
      <w:bookmarkEnd w:id="300"/>
      <w:r w:rsidRPr="00AA3BB2">
        <w:rPr>
          <w:rFonts w:ascii="Times New Roman" w:hAnsi="Times New Roman" w:cs="Times New Roman"/>
        </w:rPr>
        <w:t>Beran MJ, Parrish AE (2016) Capuchin monkeys (</w:t>
      </w:r>
      <w:proofErr w:type="spellStart"/>
      <w:r w:rsidRPr="00AA3BB2">
        <w:rPr>
          <w:rFonts w:ascii="Times New Roman" w:hAnsi="Times New Roman" w:cs="Times New Roman"/>
        </w:rPr>
        <w:t>cebus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apella</w:t>
      </w:r>
      <w:proofErr w:type="spellEnd"/>
      <w:r w:rsidRPr="00AA3BB2">
        <w:rPr>
          <w:rFonts w:ascii="Times New Roman" w:hAnsi="Times New Roman" w:cs="Times New Roman"/>
        </w:rPr>
        <w:t>) treat small and large numbers of items similarly during a relative quantity judgment task. Psychonomic bulletin &amp; review 23:1206–1213</w:t>
      </w:r>
    </w:p>
    <w:p w14:paraId="2C4C80E2" w14:textId="77777777" w:rsidR="004436F5" w:rsidRPr="00AA3BB2" w:rsidRDefault="006C531E">
      <w:pPr>
        <w:pStyle w:val="Bibliography"/>
        <w:rPr>
          <w:rFonts w:ascii="Times New Roman" w:hAnsi="Times New Roman" w:cs="Times New Roman"/>
        </w:rPr>
      </w:pPr>
      <w:bookmarkStart w:id="302" w:name="ref-bisazza2014experim"/>
      <w:bookmarkEnd w:id="301"/>
      <w:proofErr w:type="spellStart"/>
      <w:r w:rsidRPr="00AA3BB2">
        <w:rPr>
          <w:rFonts w:ascii="Times New Roman" w:hAnsi="Times New Roman" w:cs="Times New Roman"/>
        </w:rPr>
        <w:lastRenderedPageBreak/>
        <w:t>Bisazza</w:t>
      </w:r>
      <w:proofErr w:type="spellEnd"/>
      <w:r w:rsidRPr="00AA3BB2">
        <w:rPr>
          <w:rFonts w:ascii="Times New Roman" w:hAnsi="Times New Roman" w:cs="Times New Roman"/>
        </w:rPr>
        <w:t xml:space="preserve"> A, Agrillo C, </w:t>
      </w:r>
      <w:proofErr w:type="spellStart"/>
      <w:r w:rsidRPr="00AA3BB2">
        <w:rPr>
          <w:rFonts w:ascii="Times New Roman" w:hAnsi="Times New Roman" w:cs="Times New Roman"/>
        </w:rPr>
        <w:t>Lucon-Xiccato</w:t>
      </w:r>
      <w:proofErr w:type="spellEnd"/>
      <w:r w:rsidRPr="00AA3BB2">
        <w:rPr>
          <w:rFonts w:ascii="Times New Roman" w:hAnsi="Times New Roman" w:cs="Times New Roman"/>
        </w:rPr>
        <w:t xml:space="preserve"> T (2014) Extensive training extends numerical abilities of guppies. Animal cognition 17:1413–1419</w:t>
      </w:r>
    </w:p>
    <w:p w14:paraId="2C4C80E3" w14:textId="77777777" w:rsidR="004436F5" w:rsidRPr="00AA3BB2" w:rsidRDefault="006C531E">
      <w:pPr>
        <w:pStyle w:val="Bibliography"/>
        <w:rPr>
          <w:rFonts w:ascii="Times New Roman" w:hAnsi="Times New Roman" w:cs="Times New Roman"/>
        </w:rPr>
      </w:pPr>
      <w:bookmarkStart w:id="303" w:name="ref-burger_effects_1991"/>
      <w:bookmarkEnd w:id="302"/>
      <w:r w:rsidRPr="00AA3BB2">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004436F5" w:rsidRPr="00AA3BB2">
          <w:rPr>
            <w:rStyle w:val="Hyperlink"/>
            <w:rFonts w:ascii="Times New Roman" w:hAnsi="Times New Roman" w:cs="Times New Roman"/>
          </w:rPr>
          <w:t>https://doi.org/10.1007/BF00175103</w:t>
        </w:r>
      </w:hyperlink>
    </w:p>
    <w:p w14:paraId="2C4C80E4" w14:textId="77777777" w:rsidR="004436F5" w:rsidRPr="00AA3BB2" w:rsidRDefault="006C531E">
      <w:pPr>
        <w:pStyle w:val="Bibliography"/>
        <w:rPr>
          <w:rFonts w:ascii="Times New Roman" w:hAnsi="Times New Roman" w:cs="Times New Roman"/>
        </w:rPr>
      </w:pPr>
      <w:bookmarkStart w:id="304" w:name="ref-burkner2017brms"/>
      <w:bookmarkEnd w:id="303"/>
      <w:proofErr w:type="spellStart"/>
      <w:r w:rsidRPr="00AA3BB2">
        <w:rPr>
          <w:rFonts w:ascii="Times New Roman" w:hAnsi="Times New Roman" w:cs="Times New Roman"/>
        </w:rPr>
        <w:t>Bürkner</w:t>
      </w:r>
      <w:proofErr w:type="spellEnd"/>
      <w:r w:rsidRPr="00AA3BB2">
        <w:rPr>
          <w:rFonts w:ascii="Times New Roman" w:hAnsi="Times New Roman" w:cs="Times New Roman"/>
        </w:rPr>
        <w:t xml:space="preserve"> P-C (2017) Brms: An r package for </w:t>
      </w:r>
      <w:proofErr w:type="spellStart"/>
      <w:r w:rsidRPr="00AA3BB2">
        <w:rPr>
          <w:rFonts w:ascii="Times New Roman" w:hAnsi="Times New Roman" w:cs="Times New Roman"/>
        </w:rPr>
        <w:t>bayesian</w:t>
      </w:r>
      <w:proofErr w:type="spellEnd"/>
      <w:r w:rsidRPr="00AA3BB2">
        <w:rPr>
          <w:rFonts w:ascii="Times New Roman" w:hAnsi="Times New Roman" w:cs="Times New Roman"/>
        </w:rPr>
        <w:t xml:space="preserve"> multilevel models using stan. Journal of statistical software 80:1–28</w:t>
      </w:r>
    </w:p>
    <w:p w14:paraId="2C4C80E5" w14:textId="77777777" w:rsidR="004436F5" w:rsidRDefault="006C531E">
      <w:pPr>
        <w:pStyle w:val="Bibliography"/>
        <w:rPr>
          <w:ins w:id="305" w:author="Pablo Recio Santiago" w:date="2025-09-10T14:22:00Z" w16du:dateUtc="2025-09-10T04:52:00Z"/>
          <w:rFonts w:ascii="Times New Roman" w:hAnsi="Times New Roman" w:cs="Times New Roman"/>
        </w:rPr>
      </w:pPr>
      <w:bookmarkStart w:id="306" w:name="ref-carazo2009quantity"/>
      <w:bookmarkEnd w:id="304"/>
      <w:r w:rsidRPr="00AA3BB2">
        <w:rPr>
          <w:rFonts w:ascii="Times New Roman" w:hAnsi="Times New Roman" w:cs="Times New Roman"/>
        </w:rPr>
        <w:t xml:space="preserve">Carazo P, Font E, Forteza-Behrendt E, </w:t>
      </w:r>
      <w:proofErr w:type="spellStart"/>
      <w:r w:rsidRPr="00AA3BB2">
        <w:rPr>
          <w:rFonts w:ascii="Times New Roman" w:hAnsi="Times New Roman" w:cs="Times New Roman"/>
        </w:rPr>
        <w:t>Desfilis</w:t>
      </w:r>
      <w:proofErr w:type="spellEnd"/>
      <w:r w:rsidRPr="00AA3BB2">
        <w:rPr>
          <w:rFonts w:ascii="Times New Roman" w:hAnsi="Times New Roman" w:cs="Times New Roman"/>
        </w:rPr>
        <w:t xml:space="preserve"> E (2009) Quantity discrimination in </w:t>
      </w:r>
      <w:proofErr w:type="spellStart"/>
      <w:r w:rsidRPr="00AA3BB2">
        <w:rPr>
          <w:rFonts w:ascii="Times New Roman" w:hAnsi="Times New Roman" w:cs="Times New Roman"/>
        </w:rPr>
        <w:t>tenebrio</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molitor</w:t>
      </w:r>
      <w:proofErr w:type="spellEnd"/>
      <w:r w:rsidRPr="00AA3BB2">
        <w:rPr>
          <w:rFonts w:ascii="Times New Roman" w:hAnsi="Times New Roman" w:cs="Times New Roman"/>
        </w:rPr>
        <w:t>: Evidence of numerosity discrimination in an invertebrate? Animal Cognition 12:463–470</w:t>
      </w:r>
    </w:p>
    <w:p w14:paraId="7E6FA6FE" w14:textId="09943774" w:rsidR="005157B2" w:rsidRPr="00AA3BB2" w:rsidDel="0091599F" w:rsidRDefault="005157B2">
      <w:pPr>
        <w:pStyle w:val="Bibliography"/>
        <w:rPr>
          <w:del w:id="307" w:author="Pablo Recio Santiago" w:date="2025-09-24T17:30:00Z" w16du:dateUtc="2025-09-24T08:00:00Z"/>
          <w:rFonts w:ascii="Times New Roman" w:hAnsi="Times New Roman" w:cs="Times New Roman"/>
        </w:rPr>
      </w:pPr>
    </w:p>
    <w:p w14:paraId="5EA9D028" w14:textId="08EDF67A" w:rsidR="002D6C43" w:rsidRDefault="002D6C43">
      <w:pPr>
        <w:pStyle w:val="Bibliography"/>
        <w:rPr>
          <w:ins w:id="308" w:author="Pablo Recio Santiago" w:date="2025-09-10T16:37:00Z" w16du:dateUtc="2025-09-10T07:07:00Z"/>
          <w:rFonts w:ascii="Times New Roman" w:hAnsi="Times New Roman" w:cs="Times New Roman"/>
        </w:rPr>
      </w:pPr>
      <w:bookmarkStart w:id="309" w:name="ref-clark_colour_2014"/>
      <w:bookmarkEnd w:id="306"/>
      <w:ins w:id="310" w:author="Pablo Recio Santiago" w:date="2025-09-10T16:36:00Z" w16du:dateUtc="2025-09-10T07:06:00Z">
        <w:r w:rsidRPr="002D6C43">
          <w:rPr>
            <w:rFonts w:ascii="Times New Roman" w:hAnsi="Times New Roman" w:cs="Times New Roman"/>
          </w:rPr>
          <w:t xml:space="preserve">Carter AW, </w:t>
        </w:r>
        <w:proofErr w:type="spellStart"/>
        <w:r w:rsidRPr="002D6C43">
          <w:rPr>
            <w:rFonts w:ascii="Times New Roman" w:hAnsi="Times New Roman" w:cs="Times New Roman"/>
          </w:rPr>
          <w:t>Paitz</w:t>
        </w:r>
        <w:proofErr w:type="spellEnd"/>
        <w:r w:rsidRPr="002D6C43">
          <w:rPr>
            <w:rFonts w:ascii="Times New Roman" w:hAnsi="Times New Roman" w:cs="Times New Roman"/>
          </w:rPr>
          <w:t xml:space="preserve"> RT, McGhee KE, Bowden RM (2016) Turtle hatchlings show behavioral types that are robust to developmental manipulations. Physiology &amp; behavior, 155</w:t>
        </w:r>
      </w:ins>
      <w:ins w:id="311" w:author="Pablo Recio Santiago" w:date="2025-09-10T16:37:00Z" w16du:dateUtc="2025-09-10T07:07:00Z">
        <w:r>
          <w:rPr>
            <w:rFonts w:ascii="Times New Roman" w:hAnsi="Times New Roman" w:cs="Times New Roman"/>
          </w:rPr>
          <w:t>:</w:t>
        </w:r>
      </w:ins>
      <w:ins w:id="312" w:author="Pablo Recio Santiago" w:date="2025-09-10T16:36:00Z" w16du:dateUtc="2025-09-10T07:06:00Z">
        <w:r w:rsidRPr="002D6C43">
          <w:rPr>
            <w:rFonts w:ascii="Times New Roman" w:hAnsi="Times New Roman" w:cs="Times New Roman"/>
          </w:rPr>
          <w:t xml:space="preserve"> 46-55.</w:t>
        </w:r>
      </w:ins>
    </w:p>
    <w:p w14:paraId="28C0F2F5" w14:textId="00CB78E6" w:rsidR="002D6C43" w:rsidRDefault="002D6C43">
      <w:pPr>
        <w:pStyle w:val="Bibliography"/>
        <w:rPr>
          <w:ins w:id="313" w:author="Pablo Recio Santiago" w:date="2025-09-10T16:36:00Z" w16du:dateUtc="2025-09-10T07:06:00Z"/>
          <w:rFonts w:ascii="Times New Roman" w:hAnsi="Times New Roman" w:cs="Times New Roman"/>
        </w:rPr>
      </w:pPr>
      <w:ins w:id="314" w:author="Pablo Recio Santiago" w:date="2025-09-10T16:39:00Z" w16du:dateUtc="2025-09-10T07:09:00Z">
        <w:r w:rsidRPr="002D6C43">
          <w:rPr>
            <w:rFonts w:ascii="Times New Roman" w:hAnsi="Times New Roman" w:cs="Times New Roman"/>
          </w:rPr>
          <w:t>Carter AW, Bowden RM,</w:t>
        </w:r>
        <w:r>
          <w:rPr>
            <w:rFonts w:ascii="Times New Roman" w:hAnsi="Times New Roman" w:cs="Times New Roman"/>
          </w:rPr>
          <w:t xml:space="preserve"> </w:t>
        </w:r>
        <w:proofErr w:type="spellStart"/>
        <w:r w:rsidRPr="002D6C43">
          <w:rPr>
            <w:rFonts w:ascii="Times New Roman" w:hAnsi="Times New Roman" w:cs="Times New Roman"/>
          </w:rPr>
          <w:t>Paitz</w:t>
        </w:r>
        <w:proofErr w:type="spellEnd"/>
        <w:r w:rsidRPr="002D6C43">
          <w:rPr>
            <w:rFonts w:ascii="Times New Roman" w:hAnsi="Times New Roman" w:cs="Times New Roman"/>
          </w:rPr>
          <w:t xml:space="preserve"> RT (2018) Evidence of embryonic regulation of maternally derived yolk corticosterone. Journal of Experimental Biology, 221(22)</w:t>
        </w:r>
        <w:r>
          <w:rPr>
            <w:rFonts w:ascii="Times New Roman" w:hAnsi="Times New Roman" w:cs="Times New Roman"/>
          </w:rPr>
          <w:t>:</w:t>
        </w:r>
        <w:r w:rsidRPr="002D6C43">
          <w:rPr>
            <w:rFonts w:ascii="Times New Roman" w:hAnsi="Times New Roman" w:cs="Times New Roman"/>
          </w:rPr>
          <w:t xml:space="preserve"> jeb182600.</w:t>
        </w:r>
      </w:ins>
    </w:p>
    <w:p w14:paraId="2C4C80E6" w14:textId="787C9695"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Clark BF, Amiel JJ, Shine R, et al (2014) </w:t>
      </w:r>
      <w:proofErr w:type="spellStart"/>
      <w:r w:rsidRPr="00AA3BB2">
        <w:rPr>
          <w:rFonts w:ascii="Times New Roman" w:hAnsi="Times New Roman" w:cs="Times New Roman"/>
        </w:rPr>
        <w:t>Colour</w:t>
      </w:r>
      <w:proofErr w:type="spellEnd"/>
      <w:r w:rsidRPr="00AA3BB2">
        <w:rPr>
          <w:rFonts w:ascii="Times New Roman" w:hAnsi="Times New Roman" w:cs="Times New Roman"/>
        </w:rPr>
        <w:t xml:space="preserve"> discrimination and associative learning in hatchling lizards incubated at “hot” and “cold” temperatures. Behavioral Ecology and Sociobiology 68:239–247. </w:t>
      </w:r>
      <w:hyperlink r:id="rId16">
        <w:r w:rsidR="004436F5" w:rsidRPr="00AA3BB2">
          <w:rPr>
            <w:rStyle w:val="Hyperlink"/>
            <w:rFonts w:ascii="Times New Roman" w:hAnsi="Times New Roman" w:cs="Times New Roman"/>
          </w:rPr>
          <w:t>https://doi.org/10.1007/s00265-013-1639-x</w:t>
        </w:r>
      </w:hyperlink>
    </w:p>
    <w:p w14:paraId="2C4C80E7" w14:textId="77777777" w:rsidR="004436F5" w:rsidRPr="00AA3BB2" w:rsidRDefault="006C531E">
      <w:pPr>
        <w:pStyle w:val="Bibliography"/>
        <w:rPr>
          <w:rFonts w:ascii="Times New Roman" w:hAnsi="Times New Roman" w:cs="Times New Roman"/>
        </w:rPr>
      </w:pPr>
      <w:bookmarkStart w:id="315" w:name="ref-cooper2024tell"/>
      <w:bookmarkEnd w:id="309"/>
      <w:r w:rsidRPr="00AA3BB2">
        <w:rPr>
          <w:rFonts w:ascii="Times New Roman" w:hAnsi="Times New Roman" w:cs="Times New Roman"/>
        </w:rPr>
        <w:t>Cooper TL, Pardo-Sanchez J, Sosnowski MJ, et al (2024) How to tell more is more: Quantity discrimination in eastern box turtles (</w:t>
      </w:r>
      <w:proofErr w:type="spellStart"/>
      <w:r w:rsidRPr="00AA3BB2">
        <w:rPr>
          <w:rFonts w:ascii="Times New Roman" w:hAnsi="Times New Roman" w:cs="Times New Roman"/>
        </w:rPr>
        <w:t>emydidae</w:t>
      </w:r>
      <w:proofErr w:type="spellEnd"/>
      <w:r w:rsidRPr="00AA3BB2">
        <w:rPr>
          <w:rFonts w:ascii="Times New Roman" w:hAnsi="Times New Roman" w:cs="Times New Roman"/>
        </w:rPr>
        <w:t xml:space="preserve">: Terrapene </w:t>
      </w:r>
      <w:proofErr w:type="spellStart"/>
      <w:r w:rsidRPr="00AA3BB2">
        <w:rPr>
          <w:rFonts w:ascii="Times New Roman" w:hAnsi="Times New Roman" w:cs="Times New Roman"/>
        </w:rPr>
        <w:t>carolina</w:t>
      </w:r>
      <w:proofErr w:type="spellEnd"/>
      <w:r w:rsidRPr="00AA3BB2">
        <w:rPr>
          <w:rFonts w:ascii="Times New Roman" w:hAnsi="Times New Roman" w:cs="Times New Roman"/>
        </w:rPr>
        <w:t>). Journal of Herpetology 58:1–15</w:t>
      </w:r>
    </w:p>
    <w:p w14:paraId="2C4C80E8" w14:textId="77777777" w:rsidR="004436F5" w:rsidRPr="00AA3BB2" w:rsidRDefault="006C531E">
      <w:pPr>
        <w:pStyle w:val="Bibliography"/>
        <w:rPr>
          <w:rFonts w:ascii="Times New Roman" w:hAnsi="Times New Roman" w:cs="Times New Roman"/>
        </w:rPr>
      </w:pPr>
      <w:bookmarkStart w:id="316" w:name="ref-cossin2022effect"/>
      <w:bookmarkEnd w:id="315"/>
      <w:r w:rsidRPr="00AA3BB2">
        <w:rPr>
          <w:rFonts w:ascii="Times New Roman" w:hAnsi="Times New Roman" w:cs="Times New Roman"/>
        </w:rPr>
        <w:t xml:space="preserve">Cossin-Sevrin N, Hsu B-Y, </w:t>
      </w:r>
      <w:proofErr w:type="spellStart"/>
      <w:r w:rsidRPr="00AA3BB2">
        <w:rPr>
          <w:rFonts w:ascii="Times New Roman" w:hAnsi="Times New Roman" w:cs="Times New Roman"/>
        </w:rPr>
        <w:t>Marciau</w:t>
      </w:r>
      <w:proofErr w:type="spellEnd"/>
      <w:r w:rsidRPr="00AA3BB2">
        <w:rPr>
          <w:rFonts w:ascii="Times New Roman" w:hAnsi="Times New Roman" w:cs="Times New Roman"/>
        </w:rPr>
        <w:t xml:space="preserve"> C, et al (2022) Effect of prenatal glucocorticoids and thyroid hormones on developmental plasticity of mitochondrial aerobic metabolism, growth and survival: An experimental test in wild great tits. Journal of Experimental Biology </w:t>
      </w:r>
      <w:proofErr w:type="gramStart"/>
      <w:r w:rsidRPr="00AA3BB2">
        <w:rPr>
          <w:rFonts w:ascii="Times New Roman" w:hAnsi="Times New Roman" w:cs="Times New Roman"/>
        </w:rPr>
        <w:t>225:jeb</w:t>
      </w:r>
      <w:proofErr w:type="gramEnd"/>
      <w:r w:rsidRPr="00AA3BB2">
        <w:rPr>
          <w:rFonts w:ascii="Times New Roman" w:hAnsi="Times New Roman" w:cs="Times New Roman"/>
        </w:rPr>
        <w:t>243414</w:t>
      </w:r>
    </w:p>
    <w:p w14:paraId="2C4C80E9" w14:textId="77777777" w:rsidR="004436F5" w:rsidRPr="00AA3BB2" w:rsidRDefault="006C531E">
      <w:pPr>
        <w:pStyle w:val="Bibliography"/>
        <w:rPr>
          <w:rFonts w:ascii="Times New Roman" w:hAnsi="Times New Roman" w:cs="Times New Roman"/>
        </w:rPr>
      </w:pPr>
      <w:bookmarkStart w:id="317" w:name="ref-cox2016quantity"/>
      <w:bookmarkEnd w:id="316"/>
      <w:r w:rsidRPr="00AA3BB2">
        <w:rPr>
          <w:rFonts w:ascii="Times New Roman" w:hAnsi="Times New Roman" w:cs="Times New Roman"/>
        </w:rPr>
        <w:t>Cox L, Montrose VT (2016) Quantity discrimination in domestic rats, rattus norvegicus. Animals 6:46</w:t>
      </w:r>
    </w:p>
    <w:p w14:paraId="2C4C80EA" w14:textId="77777777" w:rsidR="004436F5" w:rsidRPr="00AA3BB2" w:rsidRDefault="006C531E">
      <w:pPr>
        <w:pStyle w:val="Bibliography"/>
        <w:rPr>
          <w:rFonts w:ascii="Times New Roman" w:hAnsi="Times New Roman" w:cs="Times New Roman"/>
        </w:rPr>
      </w:pPr>
      <w:bookmarkStart w:id="318" w:name="ref-Crino_2023"/>
      <w:bookmarkEnd w:id="317"/>
      <w:r w:rsidRPr="00AA3BB2">
        <w:rPr>
          <w:rFonts w:ascii="Times New Roman" w:hAnsi="Times New Roman" w:cs="Times New Roman"/>
        </w:rPr>
        <w:t xml:space="preserve">Crino OL, </w:t>
      </w:r>
      <w:proofErr w:type="spellStart"/>
      <w:r w:rsidRPr="00AA3BB2">
        <w:rPr>
          <w:rFonts w:ascii="Times New Roman" w:hAnsi="Times New Roman" w:cs="Times New Roman"/>
        </w:rPr>
        <w:t>Bonduriansky</w:t>
      </w:r>
      <w:proofErr w:type="spellEnd"/>
      <w:r w:rsidRPr="00AA3BB2">
        <w:rPr>
          <w:rFonts w:ascii="Times New Roman" w:hAnsi="Times New Roman" w:cs="Times New Roman"/>
        </w:rPr>
        <w:t xml:space="preserve"> R, Martin LB, Noble DWA (2023) A conceptual framework for understanding </w:t>
      </w:r>
      <w:proofErr w:type="spellStart"/>
      <w:r w:rsidRPr="00AA3BB2">
        <w:rPr>
          <w:rFonts w:ascii="Times New Roman" w:hAnsi="Times New Roman" w:cs="Times New Roman"/>
        </w:rPr>
        <w:t>stressinduced</w:t>
      </w:r>
      <w:proofErr w:type="spellEnd"/>
      <w:r w:rsidRPr="00AA3BB2">
        <w:rPr>
          <w:rFonts w:ascii="Times New Roman" w:hAnsi="Times New Roman" w:cs="Times New Roman"/>
        </w:rPr>
        <w:t xml:space="preserve"> physiological and transgenerational effects on population responses to climate change. Evolution Letters</w:t>
      </w:r>
    </w:p>
    <w:p w14:paraId="2C4C80EB" w14:textId="77777777" w:rsidR="004436F5" w:rsidRPr="00AA3BB2" w:rsidRDefault="006C531E">
      <w:pPr>
        <w:pStyle w:val="Bibliography"/>
        <w:rPr>
          <w:rFonts w:ascii="Times New Roman" w:hAnsi="Times New Roman" w:cs="Times New Roman"/>
        </w:rPr>
      </w:pPr>
      <w:bookmarkStart w:id="319" w:name="ref-crino_corticosterone_2014-learn"/>
      <w:bookmarkEnd w:id="318"/>
      <w:r w:rsidRPr="00AA3BB2">
        <w:rPr>
          <w:rFonts w:ascii="Times New Roman" w:hAnsi="Times New Roman" w:cs="Times New Roman"/>
        </w:rPr>
        <w:t xml:space="preserve">Crino OL, Driscoll SC, Ton R, Breuner CW (2014) Corticosterone exposure during development improves performance on a novel foraging task in zebra finches.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91:27–32. </w:t>
      </w:r>
      <w:hyperlink r:id="rId17">
        <w:r w:rsidR="004436F5" w:rsidRPr="00AA3BB2">
          <w:rPr>
            <w:rStyle w:val="Hyperlink"/>
            <w:rFonts w:ascii="Times New Roman" w:hAnsi="Times New Roman" w:cs="Times New Roman"/>
          </w:rPr>
          <w:t>https://doi.org/10.1016/j.anbehav.2014.02.017</w:t>
        </w:r>
      </w:hyperlink>
    </w:p>
    <w:p w14:paraId="2C4C80EC" w14:textId="77777777" w:rsidR="004436F5" w:rsidRPr="00AA3BB2" w:rsidRDefault="006C531E">
      <w:pPr>
        <w:pStyle w:val="Bibliography"/>
        <w:rPr>
          <w:rFonts w:ascii="Times New Roman" w:hAnsi="Times New Roman" w:cs="Times New Roman"/>
        </w:rPr>
      </w:pPr>
      <w:bookmarkStart w:id="320" w:name="ref-crino2024eggs"/>
      <w:bookmarkEnd w:id="319"/>
      <w:r w:rsidRPr="00AA3BB2">
        <w:rPr>
          <w:rFonts w:ascii="Times New Roman" w:hAnsi="Times New Roman" w:cs="Times New Roman"/>
        </w:rPr>
        <w:t xml:space="preserve">Crino O, Wild KH, Friesen CR, et al (2024) From eggs to adulthood: Sustained effects of early developmental temperature and corticosterone exposure on physiology and body size in an </w:t>
      </w:r>
      <w:proofErr w:type="spellStart"/>
      <w:r w:rsidRPr="00AA3BB2">
        <w:rPr>
          <w:rFonts w:ascii="Times New Roman" w:hAnsi="Times New Roman" w:cs="Times New Roman"/>
        </w:rPr>
        <w:t>australian</w:t>
      </w:r>
      <w:proofErr w:type="spellEnd"/>
      <w:r w:rsidRPr="00AA3BB2">
        <w:rPr>
          <w:rFonts w:ascii="Times New Roman" w:hAnsi="Times New Roman" w:cs="Times New Roman"/>
        </w:rPr>
        <w:t xml:space="preserve"> lizard</w:t>
      </w:r>
    </w:p>
    <w:p w14:paraId="2C4C80ED" w14:textId="77777777" w:rsidR="004436F5" w:rsidRPr="00AA3BB2" w:rsidRDefault="006C531E">
      <w:pPr>
        <w:pStyle w:val="Bibliography"/>
        <w:rPr>
          <w:rFonts w:ascii="Times New Roman" w:hAnsi="Times New Roman" w:cs="Times New Roman"/>
        </w:rPr>
      </w:pPr>
      <w:bookmarkStart w:id="321" w:name="ref-dayananda_incubation_2017"/>
      <w:bookmarkEnd w:id="320"/>
      <w:r w:rsidRPr="00AA3BB2">
        <w:rPr>
          <w:rFonts w:ascii="Times New Roman" w:hAnsi="Times New Roman" w:cs="Times New Roman"/>
        </w:rPr>
        <w:t xml:space="preserve">Dayananda B, Webb JK (2017) Incubation under climate warming affects learning ability and survival in hatchling lizards. Biology Letters 13:20170002. </w:t>
      </w:r>
      <w:hyperlink r:id="rId18">
        <w:r w:rsidR="004436F5" w:rsidRPr="00AA3BB2">
          <w:rPr>
            <w:rStyle w:val="Hyperlink"/>
            <w:rFonts w:ascii="Times New Roman" w:hAnsi="Times New Roman" w:cs="Times New Roman"/>
          </w:rPr>
          <w:t>https://doi.org/10.1098/rsbl.2017.0002</w:t>
        </w:r>
      </w:hyperlink>
    </w:p>
    <w:p w14:paraId="2C4C80EE" w14:textId="77777777" w:rsidR="004436F5" w:rsidRPr="00AA3BB2" w:rsidRDefault="006C531E">
      <w:pPr>
        <w:pStyle w:val="Bibliography"/>
        <w:rPr>
          <w:rFonts w:ascii="Times New Roman" w:hAnsi="Times New Roman" w:cs="Times New Roman"/>
        </w:rPr>
      </w:pPr>
      <w:bookmarkStart w:id="322" w:name="ref-farrell_developmental_2015-learn"/>
      <w:bookmarkEnd w:id="321"/>
      <w:r w:rsidRPr="00AA3BB2">
        <w:rPr>
          <w:rFonts w:ascii="Times New Roman" w:hAnsi="Times New Roman" w:cs="Times New Roman"/>
        </w:rPr>
        <w:lastRenderedPageBreak/>
        <w:t xml:space="preserve">Farrell TM, Neuert MAC, Cui A, MacDougall-Shackleton SA (2015) Developmental stress impairs a female songbird’s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and neural response to a sexually selected signal.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102:157–167. </w:t>
      </w:r>
      <w:hyperlink r:id="rId19">
        <w:r w:rsidR="004436F5" w:rsidRPr="00AA3BB2">
          <w:rPr>
            <w:rStyle w:val="Hyperlink"/>
            <w:rFonts w:ascii="Times New Roman" w:hAnsi="Times New Roman" w:cs="Times New Roman"/>
          </w:rPr>
          <w:t>https://doi.org/10.1016/j.anbehav.2015.01.018</w:t>
        </w:r>
      </w:hyperlink>
    </w:p>
    <w:p w14:paraId="1CB8106C" w14:textId="07671B09" w:rsidR="005A0E03" w:rsidRDefault="005A0E03">
      <w:pPr>
        <w:pStyle w:val="Bibliography"/>
        <w:rPr>
          <w:ins w:id="323" w:author="Pablo Recio Santiago" w:date="2025-09-10T21:57:00Z" w16du:dateUtc="2025-09-10T12:27:00Z"/>
          <w:rFonts w:ascii="Times New Roman" w:hAnsi="Times New Roman" w:cs="Times New Roman"/>
        </w:rPr>
      </w:pPr>
      <w:bookmarkStart w:id="324" w:name="ref-gazzola2018continuous"/>
      <w:bookmarkEnd w:id="322"/>
      <w:ins w:id="325" w:author="Pablo Recio Santiago" w:date="2025-09-10T21:57:00Z" w16du:dateUtc="2025-09-10T12:27:00Z">
        <w:r w:rsidRPr="005A0E03">
          <w:rPr>
            <w:rFonts w:ascii="Times New Roman" w:hAnsi="Times New Roman" w:cs="Times New Roman"/>
          </w:rPr>
          <w:t xml:space="preserve">Gazes RP, </w:t>
        </w:r>
        <w:proofErr w:type="spellStart"/>
        <w:r w:rsidRPr="005A0E03">
          <w:rPr>
            <w:rFonts w:ascii="Times New Roman" w:hAnsi="Times New Roman" w:cs="Times New Roman"/>
          </w:rPr>
          <w:t>Billas</w:t>
        </w:r>
        <w:proofErr w:type="spellEnd"/>
        <w:r w:rsidRPr="005A0E03">
          <w:rPr>
            <w:rFonts w:ascii="Times New Roman" w:hAnsi="Times New Roman" w:cs="Times New Roman"/>
          </w:rPr>
          <w:t xml:space="preserve"> AR, Schmitt V (2018) Impact of stimulus format and reward value on quantity discrimination in capuchin and squirrel monkeys. Learning &amp; behavior, 46(1)</w:t>
        </w:r>
        <w:r>
          <w:rPr>
            <w:rFonts w:ascii="Times New Roman" w:hAnsi="Times New Roman" w:cs="Times New Roman"/>
          </w:rPr>
          <w:t>:</w:t>
        </w:r>
        <w:r w:rsidRPr="005A0E03">
          <w:rPr>
            <w:rFonts w:ascii="Times New Roman" w:hAnsi="Times New Roman" w:cs="Times New Roman"/>
          </w:rPr>
          <w:t xml:space="preserve"> 89-100.</w:t>
        </w:r>
      </w:ins>
    </w:p>
    <w:p w14:paraId="2C4C80EF" w14:textId="393E0E51"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Gazzola A, </w:t>
      </w:r>
      <w:proofErr w:type="spellStart"/>
      <w:r w:rsidRPr="00AA3BB2">
        <w:rPr>
          <w:rFonts w:ascii="Times New Roman" w:hAnsi="Times New Roman" w:cs="Times New Roman"/>
        </w:rPr>
        <w:t>Vallortigara</w:t>
      </w:r>
      <w:proofErr w:type="spellEnd"/>
      <w:r w:rsidRPr="00AA3BB2">
        <w:rPr>
          <w:rFonts w:ascii="Times New Roman" w:hAnsi="Times New Roman" w:cs="Times New Roman"/>
        </w:rPr>
        <w:t xml:space="preserve"> G, Pellitteri-Rosa D (2018) Continuous and discrete quantity discrimination in tortoises. Biology letters 14:20180649</w:t>
      </w:r>
    </w:p>
    <w:p w14:paraId="2C4C80F0" w14:textId="77777777" w:rsidR="004436F5" w:rsidRPr="00AA3BB2" w:rsidRDefault="006C531E">
      <w:pPr>
        <w:pStyle w:val="Bibliography"/>
        <w:rPr>
          <w:rFonts w:ascii="Times New Roman" w:hAnsi="Times New Roman" w:cs="Times New Roman"/>
        </w:rPr>
      </w:pPr>
      <w:bookmarkStart w:id="326" w:name="ref-hope_incubation_2018"/>
      <w:bookmarkEnd w:id="324"/>
      <w:r w:rsidRPr="00AA3BB2">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004436F5" w:rsidRPr="00AA3BB2">
          <w:rPr>
            <w:rStyle w:val="Hyperlink"/>
            <w:rFonts w:ascii="Times New Roman" w:hAnsi="Times New Roman" w:cs="Times New Roman"/>
          </w:rPr>
          <w:t>https://doi.org/10.1002/jez.2176</w:t>
        </w:r>
      </w:hyperlink>
    </w:p>
    <w:p w14:paraId="2C4C80F1" w14:textId="77777777" w:rsidR="004436F5" w:rsidRPr="00AA3BB2" w:rsidRDefault="006C531E">
      <w:pPr>
        <w:pStyle w:val="Bibliography"/>
        <w:rPr>
          <w:rFonts w:ascii="Times New Roman" w:hAnsi="Times New Roman" w:cs="Times New Roman"/>
        </w:rPr>
      </w:pPr>
      <w:bookmarkStart w:id="327" w:name="ref-hyde2011two"/>
      <w:bookmarkEnd w:id="326"/>
      <w:r w:rsidRPr="00AA3BB2">
        <w:rPr>
          <w:rFonts w:ascii="Times New Roman" w:hAnsi="Times New Roman" w:cs="Times New Roman"/>
        </w:rPr>
        <w:t>Hyde DC (2011) Two systems of non-symbolic numerical cognition. Frontiers in human neuroscience 5:150</w:t>
      </w:r>
    </w:p>
    <w:p w14:paraId="2C4C80F2" w14:textId="77777777" w:rsidR="004436F5" w:rsidRPr="00AA3BB2" w:rsidRDefault="006C531E">
      <w:pPr>
        <w:pStyle w:val="Bibliography"/>
        <w:rPr>
          <w:rFonts w:ascii="Times New Roman" w:hAnsi="Times New Roman" w:cs="Times New Roman"/>
        </w:rPr>
      </w:pPr>
      <w:bookmarkStart w:id="328" w:name="ref-joss1985reproductive"/>
      <w:bookmarkEnd w:id="327"/>
      <w:r w:rsidRPr="00AA3BB2">
        <w:rPr>
          <w:rFonts w:ascii="Times New Roman" w:hAnsi="Times New Roman" w:cs="Times New Roman"/>
        </w:rPr>
        <w:t xml:space="preserve">Joss J, Minard J (1985) On the reproductive cycles of </w:t>
      </w:r>
      <w:proofErr w:type="spellStart"/>
      <w:r w:rsidRPr="00AA3BB2">
        <w:rPr>
          <w:rFonts w:ascii="Times New Roman" w:hAnsi="Times New Roman" w:cs="Times New Roman"/>
        </w:rPr>
        <w:t>lampropholis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guichenoti</w:t>
      </w:r>
      <w:proofErr w:type="spellEnd"/>
      <w:r w:rsidRPr="00AA3BB2">
        <w:rPr>
          <w:rFonts w:ascii="Times New Roman" w:hAnsi="Times New Roman" w:cs="Times New Roman"/>
        </w:rPr>
        <w:t xml:space="preserve"> and l. Delicata (squamata: Scincidae) in the </w:t>
      </w:r>
      <w:proofErr w:type="spellStart"/>
      <w:r w:rsidRPr="00AA3BB2">
        <w:rPr>
          <w:rFonts w:ascii="Times New Roman" w:hAnsi="Times New Roman" w:cs="Times New Roman"/>
        </w:rPr>
        <w:t>sydney</w:t>
      </w:r>
      <w:proofErr w:type="spellEnd"/>
      <w:r w:rsidRPr="00AA3BB2">
        <w:rPr>
          <w:rFonts w:ascii="Times New Roman" w:hAnsi="Times New Roman" w:cs="Times New Roman"/>
        </w:rPr>
        <w:t xml:space="preserve"> region. Australian Journal of Zoology 33:699–704</w:t>
      </w:r>
    </w:p>
    <w:p w14:paraId="2C4C80F3" w14:textId="77777777" w:rsidR="004436F5" w:rsidRDefault="006C531E">
      <w:pPr>
        <w:pStyle w:val="Bibliography"/>
        <w:rPr>
          <w:ins w:id="329" w:author="Pablo Recio Santiago" w:date="2025-09-09T20:10:00Z" w16du:dateUtc="2025-09-09T10:40:00Z"/>
          <w:rFonts w:ascii="Times New Roman" w:hAnsi="Times New Roman" w:cs="Times New Roman"/>
        </w:rPr>
      </w:pPr>
      <w:bookmarkStart w:id="330" w:name="ref-koolhaas1999coping"/>
      <w:bookmarkEnd w:id="328"/>
      <w:r w:rsidRPr="00AA3BB2">
        <w:rPr>
          <w:rFonts w:ascii="Times New Roman" w:hAnsi="Times New Roman" w:cs="Times New Roman"/>
        </w:rPr>
        <w:t xml:space="preserve">Koolhaas J, Korte S, De Boer S, et al (1999) Coping styles in animals: </w:t>
      </w:r>
      <w:proofErr w:type="gramStart"/>
      <w:r w:rsidRPr="00AA3BB2">
        <w:rPr>
          <w:rFonts w:ascii="Times New Roman" w:hAnsi="Times New Roman" w:cs="Times New Roman"/>
        </w:rPr>
        <w:t>Current status</w:t>
      </w:r>
      <w:proofErr w:type="gramEnd"/>
      <w:r w:rsidRPr="00AA3BB2">
        <w:rPr>
          <w:rFonts w:ascii="Times New Roman" w:hAnsi="Times New Roman" w:cs="Times New Roman"/>
        </w:rPr>
        <w:t xml:space="preserve"> in behavior and stress-physiology. Neuroscience &amp; Biobehavioral Reviews 23:925–935</w:t>
      </w:r>
    </w:p>
    <w:p w14:paraId="30285B18" w14:textId="25F60F95" w:rsidR="00B51C25" w:rsidRPr="00AA3BB2" w:rsidRDefault="00B57ECE">
      <w:pPr>
        <w:pStyle w:val="Bibliography"/>
        <w:rPr>
          <w:rFonts w:ascii="Times New Roman" w:hAnsi="Times New Roman" w:cs="Times New Roman"/>
        </w:rPr>
      </w:pPr>
      <w:ins w:id="331" w:author="Pablo Recio Santiago" w:date="2025-09-09T20:12:00Z" w16du:dateUtc="2025-09-09T10:42:00Z">
        <w:r w:rsidRPr="00B57ECE">
          <w:rPr>
            <w:rFonts w:ascii="Times New Roman" w:hAnsi="Times New Roman" w:cs="Times New Roman"/>
          </w:rPr>
          <w:t xml:space="preserve">Lemaire V, Koehl M, Le Moal M, </w:t>
        </w:r>
        <w:proofErr w:type="spellStart"/>
        <w:r w:rsidRPr="00B57ECE">
          <w:rPr>
            <w:rFonts w:ascii="Times New Roman" w:hAnsi="Times New Roman" w:cs="Times New Roman"/>
          </w:rPr>
          <w:t>Abrous</w:t>
        </w:r>
        <w:proofErr w:type="spellEnd"/>
        <w:r w:rsidRPr="00B57ECE">
          <w:rPr>
            <w:rFonts w:ascii="Times New Roman" w:hAnsi="Times New Roman" w:cs="Times New Roman"/>
          </w:rPr>
          <w:t xml:space="preserve"> DN </w:t>
        </w:r>
        <w:r>
          <w:rPr>
            <w:rFonts w:ascii="Times New Roman" w:hAnsi="Times New Roman" w:cs="Times New Roman"/>
          </w:rPr>
          <w:t>(</w:t>
        </w:r>
        <w:r w:rsidRPr="00B57ECE">
          <w:rPr>
            <w:rFonts w:ascii="Times New Roman" w:hAnsi="Times New Roman" w:cs="Times New Roman"/>
          </w:rPr>
          <w:t>2000</w:t>
        </w:r>
        <w:r>
          <w:rPr>
            <w:rFonts w:ascii="Times New Roman" w:hAnsi="Times New Roman" w:cs="Times New Roman"/>
          </w:rPr>
          <w:t>)</w:t>
        </w:r>
        <w:r w:rsidRPr="00B57ECE">
          <w:rPr>
            <w:rFonts w:ascii="Times New Roman" w:hAnsi="Times New Roman" w:cs="Times New Roman"/>
          </w:rPr>
          <w:t xml:space="preserve"> Prenatal stress produces learning deficits associated with an inhibition of neurogenesis in the hippocampus. Proceedings of the National Academy of Sciences. 97(20):11032–11037. doi:10.1073/pnas.97.20.11032.</w:t>
        </w:r>
      </w:ins>
    </w:p>
    <w:p w14:paraId="2C4C80F4" w14:textId="77777777" w:rsidR="004436F5" w:rsidRPr="00AA3BB2" w:rsidRDefault="006C531E">
      <w:pPr>
        <w:pStyle w:val="Bibliography"/>
        <w:rPr>
          <w:rFonts w:ascii="Times New Roman" w:hAnsi="Times New Roman" w:cs="Times New Roman"/>
        </w:rPr>
      </w:pPr>
      <w:bookmarkStart w:id="332" w:name="ref-lin2024trained"/>
      <w:bookmarkEnd w:id="330"/>
      <w:r w:rsidRPr="00AA3BB2">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2C4C80F5" w14:textId="77777777" w:rsidR="004436F5" w:rsidRPr="00AA3BB2" w:rsidRDefault="006C531E">
      <w:pPr>
        <w:pStyle w:val="Bibliography"/>
        <w:rPr>
          <w:rFonts w:ascii="Times New Roman" w:hAnsi="Times New Roman" w:cs="Times New Roman"/>
        </w:rPr>
      </w:pPr>
      <w:bookmarkStart w:id="333" w:name="ref-lin2021superior"/>
      <w:bookmarkEnd w:id="332"/>
      <w:r w:rsidRPr="00AA3BB2">
        <w:rPr>
          <w:rFonts w:ascii="Times New Roman" w:hAnsi="Times New Roman" w:cs="Times New Roman"/>
        </w:rPr>
        <w:t>Lin F-C, Whiting MJ, Hsieh M-Y, et al (2021) Superior continuous quantity discrimination in a freshwater turtle. Frontiers in Zoology 18:1–11</w:t>
      </w:r>
    </w:p>
    <w:p w14:paraId="2C4C80F6" w14:textId="77777777" w:rsidR="004436F5" w:rsidRPr="00AA3BB2" w:rsidRDefault="006C531E">
      <w:pPr>
        <w:pStyle w:val="Bibliography"/>
        <w:rPr>
          <w:rFonts w:ascii="Times New Roman" w:hAnsi="Times New Roman" w:cs="Times New Roman"/>
        </w:rPr>
      </w:pPr>
      <w:bookmarkStart w:id="334" w:name="ref-lucon2017individual"/>
      <w:bookmarkEnd w:id="333"/>
      <w:proofErr w:type="spellStart"/>
      <w:r w:rsidRPr="00AA3BB2">
        <w:rPr>
          <w:rFonts w:ascii="Times New Roman" w:hAnsi="Times New Roman" w:cs="Times New Roman"/>
        </w:rPr>
        <w:t>Lucon-Xiccato</w:t>
      </w:r>
      <w:proofErr w:type="spellEnd"/>
      <w:r w:rsidRPr="00AA3BB2">
        <w:rPr>
          <w:rFonts w:ascii="Times New Roman" w:hAnsi="Times New Roman" w:cs="Times New Roman"/>
        </w:rPr>
        <w:t xml:space="preserve"> T, Dadda M (2017) Individual guppies differ in quantity discrimination performance across antipredator and foraging contexts. Behavioral Ecology and Sociobiology 71:1–9</w:t>
      </w:r>
    </w:p>
    <w:p w14:paraId="2C4C80F7" w14:textId="77777777" w:rsidR="004436F5" w:rsidRDefault="006C531E">
      <w:pPr>
        <w:pStyle w:val="Bibliography"/>
        <w:rPr>
          <w:ins w:id="335" w:author="Pablo Recio Santiago" w:date="2025-09-10T20:13:00Z" w16du:dateUtc="2025-09-10T10:43:00Z"/>
          <w:rFonts w:ascii="Times New Roman" w:hAnsi="Times New Roman" w:cs="Times New Roman"/>
        </w:rPr>
      </w:pPr>
      <w:bookmarkStart w:id="336" w:name="ref-lui2017chronic"/>
      <w:bookmarkEnd w:id="334"/>
      <w:r w:rsidRPr="00AA3BB2">
        <w:rPr>
          <w:rFonts w:ascii="Times New Roman" w:hAnsi="Times New Roman" w:cs="Times New Roman"/>
        </w:rPr>
        <w:t xml:space="preserve">Lui E, Salim M, Chahal M, et al (2017) Chronic corticosterone-induced impaired cognitive flexibility is not due to suppressed adult hippocampal neurogenesis.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brain research 332:90–98</w:t>
      </w:r>
    </w:p>
    <w:p w14:paraId="6DE2F0CF" w14:textId="6B6E4F60" w:rsidR="000A585F" w:rsidRPr="00AA3BB2" w:rsidRDefault="000A585F">
      <w:pPr>
        <w:pStyle w:val="Bibliography"/>
        <w:rPr>
          <w:rFonts w:ascii="Times New Roman" w:hAnsi="Times New Roman" w:cs="Times New Roman"/>
        </w:rPr>
      </w:pPr>
      <w:ins w:id="337" w:author="Pablo Recio Santiago" w:date="2025-09-10T20:13:00Z" w16du:dateUtc="2025-09-10T10:43:00Z">
        <w:r w:rsidRPr="000A585F">
          <w:rPr>
            <w:rFonts w:ascii="Times New Roman" w:hAnsi="Times New Roman" w:cs="Times New Roman"/>
          </w:rPr>
          <w:t xml:space="preserve">Lunney D, Ashby E, Grigg J, Oconnell M (1989) Diets of Scincid Lizards </w:t>
        </w:r>
        <w:proofErr w:type="spellStart"/>
        <w:r w:rsidRPr="000A585F">
          <w:rPr>
            <w:rFonts w:ascii="Times New Roman" w:hAnsi="Times New Roman" w:cs="Times New Roman"/>
          </w:rPr>
          <w:t>Lampropholis-Guichenoti</w:t>
        </w:r>
        <w:proofErr w:type="spellEnd"/>
        <w:r w:rsidRPr="000A585F">
          <w:rPr>
            <w:rFonts w:ascii="Times New Roman" w:hAnsi="Times New Roman" w:cs="Times New Roman"/>
          </w:rPr>
          <w:t xml:space="preserve"> (</w:t>
        </w:r>
        <w:proofErr w:type="spellStart"/>
        <w:r w:rsidRPr="000A585F">
          <w:rPr>
            <w:rFonts w:ascii="Times New Roman" w:hAnsi="Times New Roman" w:cs="Times New Roman"/>
          </w:rPr>
          <w:t>Dumeril</w:t>
        </w:r>
        <w:proofErr w:type="spellEnd"/>
        <w:r w:rsidRPr="000A585F">
          <w:rPr>
            <w:rFonts w:ascii="Times New Roman" w:hAnsi="Times New Roman" w:cs="Times New Roman"/>
          </w:rPr>
          <w:t xml:space="preserve"> and </w:t>
        </w:r>
        <w:proofErr w:type="spellStart"/>
        <w:r w:rsidRPr="000A585F">
          <w:rPr>
            <w:rFonts w:ascii="Times New Roman" w:hAnsi="Times New Roman" w:cs="Times New Roman"/>
          </w:rPr>
          <w:t>Bibron</w:t>
        </w:r>
        <w:proofErr w:type="spellEnd"/>
        <w:r w:rsidRPr="000A585F">
          <w:rPr>
            <w:rFonts w:ascii="Times New Roman" w:hAnsi="Times New Roman" w:cs="Times New Roman"/>
          </w:rPr>
          <w:t xml:space="preserve">) and </w:t>
        </w:r>
        <w:proofErr w:type="spellStart"/>
        <w:r w:rsidRPr="000A585F">
          <w:rPr>
            <w:rFonts w:ascii="Times New Roman" w:hAnsi="Times New Roman" w:cs="Times New Roman"/>
          </w:rPr>
          <w:t>Lampropholis</w:t>
        </w:r>
        <w:proofErr w:type="spellEnd"/>
        <w:r w:rsidRPr="000A585F">
          <w:rPr>
            <w:rFonts w:ascii="Times New Roman" w:hAnsi="Times New Roman" w:cs="Times New Roman"/>
          </w:rPr>
          <w:t xml:space="preserve">-Delicata (De Vis) in </w:t>
        </w:r>
        <w:proofErr w:type="spellStart"/>
        <w:r w:rsidRPr="000A585F">
          <w:rPr>
            <w:rFonts w:ascii="Times New Roman" w:hAnsi="Times New Roman" w:cs="Times New Roman"/>
          </w:rPr>
          <w:t>Mumbulla</w:t>
        </w:r>
        <w:proofErr w:type="spellEnd"/>
        <w:r w:rsidRPr="000A585F">
          <w:rPr>
            <w:rFonts w:ascii="Times New Roman" w:hAnsi="Times New Roman" w:cs="Times New Roman"/>
          </w:rPr>
          <w:t xml:space="preserve"> State Forest on the South Coast of New-South-Wales. Wildlife Research, 16(3)</w:t>
        </w:r>
        <w:r>
          <w:rPr>
            <w:rFonts w:ascii="Times New Roman" w:hAnsi="Times New Roman" w:cs="Times New Roman"/>
          </w:rPr>
          <w:t>:</w:t>
        </w:r>
        <w:r w:rsidRPr="000A585F">
          <w:rPr>
            <w:rFonts w:ascii="Times New Roman" w:hAnsi="Times New Roman" w:cs="Times New Roman"/>
          </w:rPr>
          <w:t xml:space="preserve"> 307-312</w:t>
        </w:r>
      </w:ins>
    </w:p>
    <w:p w14:paraId="5B7BA008" w14:textId="0ABA67A6" w:rsidR="006848D4" w:rsidRPr="006848D4" w:rsidRDefault="006C531E">
      <w:pPr>
        <w:pStyle w:val="Bibliography"/>
        <w:rPr>
          <w:rPrChange w:id="338" w:author="Pablo Recio Santiago" w:date="2025-09-10T20:16:00Z" w16du:dateUtc="2025-09-10T10:46:00Z">
            <w:rPr>
              <w:rFonts w:ascii="Times New Roman" w:hAnsi="Times New Roman" w:cs="Times New Roman"/>
            </w:rPr>
          </w:rPrChange>
        </w:rPr>
      </w:pPr>
      <w:bookmarkStart w:id="339" w:name="ref-bayestestR"/>
      <w:bookmarkEnd w:id="336"/>
      <w:r w:rsidRPr="00AA3BB2">
        <w:rPr>
          <w:rFonts w:ascii="Times New Roman" w:hAnsi="Times New Roman" w:cs="Times New Roman"/>
        </w:rPr>
        <w:t xml:space="preserve">Makowski D, Ben-Shachar MS, </w:t>
      </w:r>
      <w:proofErr w:type="spellStart"/>
      <w:r w:rsidRPr="00AA3BB2">
        <w:rPr>
          <w:rFonts w:ascii="Times New Roman" w:hAnsi="Times New Roman" w:cs="Times New Roman"/>
        </w:rPr>
        <w:t>Lüdecke</w:t>
      </w:r>
      <w:proofErr w:type="spellEnd"/>
      <w:r w:rsidRPr="00AA3BB2">
        <w:rPr>
          <w:rFonts w:ascii="Times New Roman" w:hAnsi="Times New Roman" w:cs="Times New Roman"/>
        </w:rPr>
        <w:t xml:space="preserve"> D (2019) </w:t>
      </w:r>
      <w:proofErr w:type="spellStart"/>
      <w:r w:rsidRPr="00AA3BB2">
        <w:rPr>
          <w:rFonts w:ascii="Times New Roman" w:hAnsi="Times New Roman" w:cs="Times New Roman"/>
        </w:rPr>
        <w:t>bayestestR</w:t>
      </w:r>
      <w:proofErr w:type="spellEnd"/>
      <w:r w:rsidRPr="00AA3BB2">
        <w:rPr>
          <w:rFonts w:ascii="Times New Roman" w:hAnsi="Times New Roman" w:cs="Times New Roman"/>
        </w:rPr>
        <w:t xml:space="preserve">: Describing effects and their uncertainty, existence and significance within the </w:t>
      </w:r>
      <w:proofErr w:type="spellStart"/>
      <w:r w:rsidRPr="00AA3BB2">
        <w:rPr>
          <w:rFonts w:ascii="Times New Roman" w:hAnsi="Times New Roman" w:cs="Times New Roman"/>
        </w:rPr>
        <w:t>bayesian</w:t>
      </w:r>
      <w:proofErr w:type="spellEnd"/>
      <w:r w:rsidRPr="00AA3BB2">
        <w:rPr>
          <w:rFonts w:ascii="Times New Roman" w:hAnsi="Times New Roman" w:cs="Times New Roman"/>
        </w:rPr>
        <w:t xml:space="preserve"> framework. Journal of </w:t>
      </w:r>
      <w:proofErr w:type="gramStart"/>
      <w:r w:rsidRPr="00AA3BB2">
        <w:rPr>
          <w:rFonts w:ascii="Times New Roman" w:hAnsi="Times New Roman" w:cs="Times New Roman"/>
        </w:rPr>
        <w:t>Open Source</w:t>
      </w:r>
      <w:proofErr w:type="gramEnd"/>
      <w:r w:rsidRPr="00AA3BB2">
        <w:rPr>
          <w:rFonts w:ascii="Times New Roman" w:hAnsi="Times New Roman" w:cs="Times New Roman"/>
        </w:rPr>
        <w:t xml:space="preserve"> Software 4:1541. </w:t>
      </w:r>
      <w:hyperlink r:id="rId21">
        <w:r w:rsidR="004436F5" w:rsidRPr="00AA3BB2">
          <w:rPr>
            <w:rStyle w:val="Hyperlink"/>
            <w:rFonts w:ascii="Times New Roman" w:hAnsi="Times New Roman" w:cs="Times New Roman"/>
          </w:rPr>
          <w:t>https://doi.org/10.21105/joss.01541</w:t>
        </w:r>
      </w:hyperlink>
    </w:p>
    <w:p w14:paraId="56330E52" w14:textId="5184C743" w:rsidR="006848D4" w:rsidRDefault="006848D4">
      <w:pPr>
        <w:pStyle w:val="Bibliography"/>
        <w:rPr>
          <w:ins w:id="340" w:author="Pablo Recio Santiago" w:date="2025-09-10T20:16:00Z" w16du:dateUtc="2025-09-10T10:46:00Z"/>
          <w:rFonts w:ascii="Times New Roman" w:hAnsi="Times New Roman" w:cs="Times New Roman"/>
        </w:rPr>
      </w:pPr>
      <w:bookmarkStart w:id="341" w:name="ref-mccomb1994roaring"/>
      <w:bookmarkEnd w:id="339"/>
      <w:ins w:id="342" w:author="Pablo Recio Santiago" w:date="2025-09-10T20:16:00Z" w16du:dateUtc="2025-09-10T10:46:00Z">
        <w:r w:rsidRPr="006848D4">
          <w:rPr>
            <w:rFonts w:ascii="Times New Roman" w:hAnsi="Times New Roman" w:cs="Times New Roman"/>
          </w:rPr>
          <w:lastRenderedPageBreak/>
          <w:t xml:space="preserve">Martin LJ (2015) Selective foraging </w:t>
        </w:r>
        <w:proofErr w:type="spellStart"/>
        <w:r w:rsidRPr="006848D4">
          <w:rPr>
            <w:rFonts w:ascii="Times New Roman" w:hAnsi="Times New Roman" w:cs="Times New Roman"/>
          </w:rPr>
          <w:t>behaviour</w:t>
        </w:r>
        <w:proofErr w:type="spellEnd"/>
        <w:r w:rsidRPr="006848D4">
          <w:rPr>
            <w:rFonts w:ascii="Times New Roman" w:hAnsi="Times New Roman" w:cs="Times New Roman"/>
          </w:rPr>
          <w:t xml:space="preserve"> in the Scincid </w:t>
        </w:r>
        <w:proofErr w:type="spellStart"/>
        <w:r w:rsidRPr="006848D4">
          <w:rPr>
            <w:rFonts w:ascii="Times New Roman" w:hAnsi="Times New Roman" w:cs="Times New Roman"/>
          </w:rPr>
          <w:t>lizard'Lampropholis</w:t>
        </w:r>
        <w:proofErr w:type="spellEnd"/>
        <w:r w:rsidRPr="006848D4">
          <w:rPr>
            <w:rFonts w:ascii="Times New Roman" w:hAnsi="Times New Roman" w:cs="Times New Roman"/>
          </w:rPr>
          <w:t xml:space="preserve"> </w:t>
        </w:r>
        <w:proofErr w:type="spellStart"/>
        <w:r w:rsidRPr="006848D4">
          <w:rPr>
            <w:rFonts w:ascii="Times New Roman" w:hAnsi="Times New Roman" w:cs="Times New Roman"/>
          </w:rPr>
          <w:t>guichenoti</w:t>
        </w:r>
        <w:proofErr w:type="spellEnd"/>
        <w:r w:rsidRPr="006848D4">
          <w:rPr>
            <w:rFonts w:ascii="Times New Roman" w:hAnsi="Times New Roman" w:cs="Times New Roman"/>
          </w:rPr>
          <w:t>'. Australian Zoologist, 37(4)</w:t>
        </w:r>
      </w:ins>
      <w:ins w:id="343" w:author="Pablo Recio Santiago" w:date="2025-09-10T20:17:00Z" w16du:dateUtc="2025-09-10T10:47:00Z">
        <w:r>
          <w:rPr>
            <w:rFonts w:ascii="Times New Roman" w:hAnsi="Times New Roman" w:cs="Times New Roman"/>
          </w:rPr>
          <w:t>:</w:t>
        </w:r>
      </w:ins>
      <w:ins w:id="344" w:author="Pablo Recio Santiago" w:date="2025-09-10T20:16:00Z" w16du:dateUtc="2025-09-10T10:46:00Z">
        <w:r w:rsidRPr="006848D4">
          <w:rPr>
            <w:rFonts w:ascii="Times New Roman" w:hAnsi="Times New Roman" w:cs="Times New Roman"/>
          </w:rPr>
          <w:t xml:space="preserve"> 508-509</w:t>
        </w:r>
      </w:ins>
    </w:p>
    <w:p w14:paraId="2C4C80F9" w14:textId="735D1D1E"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McComb K, Packer C, Pusey A (1994) Roaring and numerical assessment in contests between groups of female lions, </w:t>
      </w:r>
      <w:proofErr w:type="spellStart"/>
      <w:r w:rsidRPr="00AA3BB2">
        <w:rPr>
          <w:rFonts w:ascii="Times New Roman" w:hAnsi="Times New Roman" w:cs="Times New Roman"/>
        </w:rPr>
        <w:t>panthera</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leo</w:t>
      </w:r>
      <w:proofErr w:type="spellEnd"/>
      <w:r w:rsidRPr="00AA3BB2">
        <w:rPr>
          <w:rFonts w:ascii="Times New Roman" w:hAnsi="Times New Roman" w:cs="Times New Roman"/>
        </w:rPr>
        <w:t xml:space="preserve">.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47:379–387</w:t>
      </w:r>
    </w:p>
    <w:p w14:paraId="2C4C80FA" w14:textId="77777777" w:rsidR="004436F5" w:rsidRPr="00AA3BB2" w:rsidRDefault="006C531E">
      <w:pPr>
        <w:pStyle w:val="Bibliography"/>
        <w:rPr>
          <w:rFonts w:ascii="Times New Roman" w:hAnsi="Times New Roman" w:cs="Times New Roman"/>
        </w:rPr>
      </w:pPr>
      <w:bookmarkStart w:id="345" w:name="ref-mehlis2015quantification"/>
      <w:bookmarkEnd w:id="341"/>
      <w:r w:rsidRPr="00AA3BB2">
        <w:rPr>
          <w:rFonts w:ascii="Times New Roman" w:hAnsi="Times New Roman" w:cs="Times New Roman"/>
        </w:rPr>
        <w:t xml:space="preserve">Mehlis M, </w:t>
      </w:r>
      <w:proofErr w:type="spellStart"/>
      <w:r w:rsidRPr="00AA3BB2">
        <w:rPr>
          <w:rFonts w:ascii="Times New Roman" w:hAnsi="Times New Roman" w:cs="Times New Roman"/>
        </w:rPr>
        <w:t>Thünken</w:t>
      </w:r>
      <w:proofErr w:type="spellEnd"/>
      <w:r w:rsidRPr="00AA3BB2">
        <w:rPr>
          <w:rFonts w:ascii="Times New Roman" w:hAnsi="Times New Roman" w:cs="Times New Roman"/>
        </w:rPr>
        <w:t xml:space="preserve"> T, Bakker TC, </w:t>
      </w:r>
      <w:proofErr w:type="spellStart"/>
      <w:r w:rsidRPr="00AA3BB2">
        <w:rPr>
          <w:rFonts w:ascii="Times New Roman" w:hAnsi="Times New Roman" w:cs="Times New Roman"/>
        </w:rPr>
        <w:t>Frommen</w:t>
      </w:r>
      <w:proofErr w:type="spellEnd"/>
      <w:r w:rsidRPr="00AA3BB2">
        <w:rPr>
          <w:rFonts w:ascii="Times New Roman" w:hAnsi="Times New Roman" w:cs="Times New Roman"/>
        </w:rPr>
        <w:t xml:space="preserve"> JG (2015) Quantification acuity in spontaneous shoaling decisions of three-spined sticklebacks. Animal cognition 18:1125–1131</w:t>
      </w:r>
    </w:p>
    <w:p w14:paraId="2C4C80FB" w14:textId="77777777" w:rsidR="004436F5" w:rsidRPr="00AA3BB2" w:rsidRDefault="006C531E">
      <w:pPr>
        <w:pStyle w:val="Bibliography"/>
        <w:rPr>
          <w:rFonts w:ascii="Times New Roman" w:hAnsi="Times New Roman" w:cs="Times New Roman"/>
        </w:rPr>
      </w:pPr>
      <w:bookmarkStart w:id="346" w:name="ref-miletto2018quantity"/>
      <w:bookmarkEnd w:id="345"/>
      <w:proofErr w:type="spellStart"/>
      <w:r w:rsidRPr="00AA3BB2">
        <w:rPr>
          <w:rFonts w:ascii="Times New Roman" w:hAnsi="Times New Roman" w:cs="Times New Roman"/>
        </w:rPr>
        <w:t>Miletto</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Petrazzini</w:t>
      </w:r>
      <w:proofErr w:type="spellEnd"/>
      <w:r w:rsidRPr="00AA3BB2">
        <w:rPr>
          <w:rFonts w:ascii="Times New Roman" w:hAnsi="Times New Roman" w:cs="Times New Roman"/>
        </w:rPr>
        <w:t xml:space="preserve"> ME, Bertolucci C, </w:t>
      </w:r>
      <w:proofErr w:type="spellStart"/>
      <w:r w:rsidRPr="00AA3BB2">
        <w:rPr>
          <w:rFonts w:ascii="Times New Roman" w:hAnsi="Times New Roman" w:cs="Times New Roman"/>
        </w:rPr>
        <w:t>Foà</w:t>
      </w:r>
      <w:proofErr w:type="spellEnd"/>
      <w:r w:rsidRPr="00AA3BB2">
        <w:rPr>
          <w:rFonts w:ascii="Times New Roman" w:hAnsi="Times New Roman" w:cs="Times New Roman"/>
        </w:rPr>
        <w:t xml:space="preserve"> A (2018) Quantity discrimination in trained lizards (</w:t>
      </w:r>
      <w:proofErr w:type="spellStart"/>
      <w:r w:rsidRPr="00AA3BB2">
        <w:rPr>
          <w:rFonts w:ascii="Times New Roman" w:hAnsi="Times New Roman" w:cs="Times New Roman"/>
        </w:rPr>
        <w:t>podarcis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sicula</w:t>
      </w:r>
      <w:proofErr w:type="spellEnd"/>
      <w:r w:rsidRPr="00AA3BB2">
        <w:rPr>
          <w:rFonts w:ascii="Times New Roman" w:hAnsi="Times New Roman" w:cs="Times New Roman"/>
        </w:rPr>
        <w:t>). Frontiers in psychology 9:274</w:t>
      </w:r>
    </w:p>
    <w:p w14:paraId="2C4C80FC" w14:textId="77777777" w:rsidR="004436F5" w:rsidRDefault="006C531E">
      <w:pPr>
        <w:pStyle w:val="Bibliography"/>
        <w:rPr>
          <w:ins w:id="347" w:author="Pablo Recio Santiago" w:date="2025-09-10T20:13:00Z" w16du:dateUtc="2025-09-10T10:43:00Z"/>
          <w:rFonts w:ascii="Times New Roman" w:hAnsi="Times New Roman" w:cs="Times New Roman"/>
        </w:rPr>
      </w:pPr>
      <w:bookmarkStart w:id="348" w:name="ref-miletto2017quantitative"/>
      <w:bookmarkEnd w:id="346"/>
      <w:proofErr w:type="spellStart"/>
      <w:r w:rsidRPr="00AA3BB2">
        <w:rPr>
          <w:rFonts w:ascii="Times New Roman" w:hAnsi="Times New Roman" w:cs="Times New Roman"/>
        </w:rPr>
        <w:t>Miletto</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Petrazzini</w:t>
      </w:r>
      <w:proofErr w:type="spellEnd"/>
      <w:r w:rsidRPr="00AA3BB2">
        <w:rPr>
          <w:rFonts w:ascii="Times New Roman" w:hAnsi="Times New Roman" w:cs="Times New Roman"/>
        </w:rPr>
        <w:t xml:space="preserve"> ME, </w:t>
      </w:r>
      <w:proofErr w:type="spellStart"/>
      <w:r w:rsidRPr="00AA3BB2">
        <w:rPr>
          <w:rFonts w:ascii="Times New Roman" w:hAnsi="Times New Roman" w:cs="Times New Roman"/>
        </w:rPr>
        <w:t>Fraccaroli</w:t>
      </w:r>
      <w:proofErr w:type="spellEnd"/>
      <w:r w:rsidRPr="00AA3BB2">
        <w:rPr>
          <w:rFonts w:ascii="Times New Roman" w:hAnsi="Times New Roman" w:cs="Times New Roman"/>
        </w:rPr>
        <w:t xml:space="preserve"> I, </w:t>
      </w:r>
      <w:proofErr w:type="spellStart"/>
      <w:r w:rsidRPr="00AA3BB2">
        <w:rPr>
          <w:rFonts w:ascii="Times New Roman" w:hAnsi="Times New Roman" w:cs="Times New Roman"/>
        </w:rPr>
        <w:t>Gariboldi</w:t>
      </w:r>
      <w:proofErr w:type="spellEnd"/>
      <w:r w:rsidRPr="00AA3BB2">
        <w:rPr>
          <w:rFonts w:ascii="Times New Roman" w:hAnsi="Times New Roman" w:cs="Times New Roman"/>
        </w:rPr>
        <w:t xml:space="preserve"> F, et al (2017) Quantitative abilities in a reptile (</w:t>
      </w:r>
      <w:proofErr w:type="spellStart"/>
      <w:r w:rsidRPr="00AA3BB2">
        <w:rPr>
          <w:rFonts w:ascii="Times New Roman" w:hAnsi="Times New Roman" w:cs="Times New Roman"/>
        </w:rPr>
        <w:t>podarcis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sicula</w:t>
      </w:r>
      <w:proofErr w:type="spellEnd"/>
      <w:r w:rsidRPr="00AA3BB2">
        <w:rPr>
          <w:rFonts w:ascii="Times New Roman" w:hAnsi="Times New Roman" w:cs="Times New Roman"/>
        </w:rPr>
        <w:t>). Biology Letters 13:20160899</w:t>
      </w:r>
    </w:p>
    <w:p w14:paraId="7DF955FE" w14:textId="348D8E0A" w:rsidR="000A585F" w:rsidRPr="00AA3BB2" w:rsidRDefault="006848D4">
      <w:pPr>
        <w:pStyle w:val="Bibliography"/>
        <w:rPr>
          <w:rFonts w:ascii="Times New Roman" w:hAnsi="Times New Roman" w:cs="Times New Roman"/>
        </w:rPr>
      </w:pPr>
      <w:ins w:id="349" w:author="Pablo Recio Santiago" w:date="2025-09-10T20:15:00Z" w16du:dateUtc="2025-09-10T10:45:00Z">
        <w:r w:rsidRPr="006848D4">
          <w:rPr>
            <w:rFonts w:ascii="Times New Roman" w:hAnsi="Times New Roman" w:cs="Times New Roman"/>
          </w:rPr>
          <w:t xml:space="preserve">Mo M, Mo E (2021) Prey dismemberment in the feeding behavior of the Australian skinks </w:t>
        </w:r>
        <w:proofErr w:type="spellStart"/>
        <w:r w:rsidRPr="006848D4">
          <w:rPr>
            <w:rFonts w:ascii="Times New Roman" w:hAnsi="Times New Roman" w:cs="Times New Roman"/>
          </w:rPr>
          <w:t>Lampropholis</w:t>
        </w:r>
        <w:proofErr w:type="spellEnd"/>
        <w:r w:rsidRPr="006848D4">
          <w:rPr>
            <w:rFonts w:ascii="Times New Roman" w:hAnsi="Times New Roman" w:cs="Times New Roman"/>
          </w:rPr>
          <w:t xml:space="preserve"> delicata and L. </w:t>
        </w:r>
        <w:proofErr w:type="spellStart"/>
        <w:r w:rsidRPr="006848D4">
          <w:rPr>
            <w:rFonts w:ascii="Times New Roman" w:hAnsi="Times New Roman" w:cs="Times New Roman"/>
          </w:rPr>
          <w:t>guichenoti</w:t>
        </w:r>
        <w:proofErr w:type="spellEnd"/>
        <w:r w:rsidRPr="006848D4">
          <w:rPr>
            <w:rFonts w:ascii="Times New Roman" w:hAnsi="Times New Roman" w:cs="Times New Roman"/>
          </w:rPr>
          <w:t xml:space="preserve"> (Squamata: Scincidae). </w:t>
        </w:r>
        <w:proofErr w:type="spellStart"/>
        <w:r w:rsidRPr="006848D4">
          <w:rPr>
            <w:rFonts w:ascii="Times New Roman" w:hAnsi="Times New Roman" w:cs="Times New Roman"/>
          </w:rPr>
          <w:t>Phyllomedusa</w:t>
        </w:r>
        <w:proofErr w:type="spellEnd"/>
        <w:r w:rsidRPr="006848D4">
          <w:rPr>
            <w:rFonts w:ascii="Times New Roman" w:hAnsi="Times New Roman" w:cs="Times New Roman"/>
          </w:rPr>
          <w:t>: Journal of Herpetology, 20(2)</w:t>
        </w:r>
      </w:ins>
      <w:ins w:id="350" w:author="Pablo Recio Santiago" w:date="2025-09-10T20:16:00Z" w16du:dateUtc="2025-09-10T10:46:00Z">
        <w:r>
          <w:rPr>
            <w:rFonts w:ascii="Times New Roman" w:hAnsi="Times New Roman" w:cs="Times New Roman"/>
          </w:rPr>
          <w:t>:</w:t>
        </w:r>
      </w:ins>
      <w:ins w:id="351" w:author="Pablo Recio Santiago" w:date="2025-09-10T20:15:00Z" w16du:dateUtc="2025-09-10T10:45:00Z">
        <w:r w:rsidRPr="006848D4">
          <w:rPr>
            <w:rFonts w:ascii="Times New Roman" w:hAnsi="Times New Roman" w:cs="Times New Roman"/>
          </w:rPr>
          <w:t xml:space="preserve"> 181-184.</w:t>
        </w:r>
      </w:ins>
    </w:p>
    <w:p w14:paraId="2C4C80FD" w14:textId="77777777" w:rsidR="004436F5" w:rsidRPr="00AA3BB2" w:rsidRDefault="006C531E">
      <w:pPr>
        <w:pStyle w:val="Bibliography"/>
        <w:rPr>
          <w:rFonts w:ascii="Times New Roman" w:hAnsi="Times New Roman" w:cs="Times New Roman"/>
        </w:rPr>
      </w:pPr>
      <w:bookmarkStart w:id="352" w:name="ref-nieder2018evolution"/>
      <w:bookmarkEnd w:id="348"/>
      <w:r w:rsidRPr="00AA3BB2">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3288CA2C" w14:textId="001005EC" w:rsidR="0091599F" w:rsidRDefault="0091599F">
      <w:pPr>
        <w:pStyle w:val="Bibliography"/>
        <w:rPr>
          <w:ins w:id="353" w:author="Pablo Recio Santiago" w:date="2025-09-24T17:30:00Z" w16du:dateUtc="2025-09-24T08:00:00Z"/>
          <w:rFonts w:ascii="Times New Roman" w:hAnsi="Times New Roman" w:cs="Times New Roman"/>
        </w:rPr>
      </w:pPr>
      <w:bookmarkStart w:id="354" w:name="ref-noble_developmental_2018"/>
      <w:bookmarkEnd w:id="352"/>
      <w:ins w:id="355" w:author="Pablo Recio Santiago" w:date="2025-09-24T17:31:00Z" w16du:dateUtc="2025-09-24T08:01:00Z">
        <w:r w:rsidRPr="0091599F">
          <w:rPr>
            <w:rFonts w:ascii="Times New Roman" w:hAnsi="Times New Roman" w:cs="Times New Roman"/>
          </w:rPr>
          <w:t>Noble DW</w:t>
        </w:r>
        <w:r>
          <w:rPr>
            <w:rFonts w:ascii="Times New Roman" w:hAnsi="Times New Roman" w:cs="Times New Roman"/>
          </w:rPr>
          <w:t>A</w:t>
        </w:r>
        <w:r w:rsidRPr="0091599F">
          <w:rPr>
            <w:rFonts w:ascii="Times New Roman" w:hAnsi="Times New Roman" w:cs="Times New Roman"/>
          </w:rPr>
          <w:t>, Byrne RW, Whiting MJ (2014). Age-dependent social learning in a lizard. Biology letters 10(7)</w:t>
        </w:r>
        <w:r>
          <w:rPr>
            <w:rFonts w:ascii="Times New Roman" w:hAnsi="Times New Roman" w:cs="Times New Roman"/>
          </w:rPr>
          <w:t>:</w:t>
        </w:r>
        <w:r w:rsidRPr="0091599F">
          <w:rPr>
            <w:rFonts w:ascii="Times New Roman" w:hAnsi="Times New Roman" w:cs="Times New Roman"/>
          </w:rPr>
          <w:t xml:space="preserve"> 20140430.</w:t>
        </w:r>
      </w:ins>
    </w:p>
    <w:p w14:paraId="2C4C80FE" w14:textId="6D5D6216"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4436F5" w:rsidRPr="00AA3BB2">
          <w:rPr>
            <w:rStyle w:val="Hyperlink"/>
            <w:rFonts w:ascii="Times New Roman" w:hAnsi="Times New Roman" w:cs="Times New Roman"/>
          </w:rPr>
          <w:t>https://doi.org/10.1111/brv.12333</w:t>
        </w:r>
      </w:hyperlink>
    </w:p>
    <w:p w14:paraId="2C4C80FF" w14:textId="77777777" w:rsidR="004436F5" w:rsidRPr="00AA3BB2" w:rsidRDefault="006C531E">
      <w:pPr>
        <w:pStyle w:val="Bibliography"/>
        <w:rPr>
          <w:rFonts w:ascii="Times New Roman" w:hAnsi="Times New Roman" w:cs="Times New Roman"/>
        </w:rPr>
      </w:pPr>
      <w:bookmarkStart w:id="356" w:name="ref-qualls2000post"/>
      <w:bookmarkEnd w:id="354"/>
      <w:r w:rsidRPr="00AA3BB2">
        <w:rPr>
          <w:rFonts w:ascii="Times New Roman" w:hAnsi="Times New Roman" w:cs="Times New Roman"/>
        </w:rPr>
        <w:t xml:space="preserve">Qualls FJ, Shine R (2000) Post-hatching environment contributes greatly to phenotypic variation between two populations of the </w:t>
      </w:r>
      <w:proofErr w:type="spellStart"/>
      <w:r w:rsidRPr="00AA3BB2">
        <w:rPr>
          <w:rFonts w:ascii="Times New Roman" w:hAnsi="Times New Roman" w:cs="Times New Roman"/>
        </w:rPr>
        <w:t>australian</w:t>
      </w:r>
      <w:proofErr w:type="spellEnd"/>
      <w:r w:rsidRPr="00AA3BB2">
        <w:rPr>
          <w:rFonts w:ascii="Times New Roman" w:hAnsi="Times New Roman" w:cs="Times New Roman"/>
        </w:rPr>
        <w:t xml:space="preserve"> garden skink, </w:t>
      </w:r>
      <w:proofErr w:type="spellStart"/>
      <w:r w:rsidRPr="00AA3BB2">
        <w:rPr>
          <w:rFonts w:ascii="Times New Roman" w:hAnsi="Times New Roman" w:cs="Times New Roman"/>
        </w:rPr>
        <w:t>lampropholis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guichenoti</w:t>
      </w:r>
      <w:proofErr w:type="spellEnd"/>
      <w:r w:rsidRPr="00AA3BB2">
        <w:rPr>
          <w:rFonts w:ascii="Times New Roman" w:hAnsi="Times New Roman" w:cs="Times New Roman"/>
        </w:rPr>
        <w:t>. Biological Journal of the Linnean Society 71:315–341</w:t>
      </w:r>
    </w:p>
    <w:p w14:paraId="2C4C8100" w14:textId="77777777" w:rsidR="004436F5" w:rsidRPr="00AA3BB2" w:rsidRDefault="006C531E">
      <w:pPr>
        <w:pStyle w:val="Bibliography"/>
        <w:rPr>
          <w:rFonts w:ascii="Times New Roman" w:hAnsi="Times New Roman" w:cs="Times New Roman"/>
        </w:rPr>
      </w:pPr>
      <w:bookmarkStart w:id="357" w:name="ref-R"/>
      <w:bookmarkEnd w:id="356"/>
      <w:r w:rsidRPr="00AA3BB2">
        <w:rPr>
          <w:rFonts w:ascii="Times New Roman" w:hAnsi="Times New Roman" w:cs="Times New Roman"/>
        </w:rPr>
        <w:t xml:space="preserve">R Core Team (2021) </w:t>
      </w:r>
      <w:hyperlink r:id="rId23">
        <w:r w:rsidR="004436F5" w:rsidRPr="00AA3BB2">
          <w:rPr>
            <w:rStyle w:val="Hyperlink"/>
            <w:rFonts w:ascii="Times New Roman" w:hAnsi="Times New Roman" w:cs="Times New Roman"/>
          </w:rPr>
          <w:t>R: A language and environment for statistical computing</w:t>
        </w:r>
      </w:hyperlink>
      <w:r w:rsidRPr="00AA3BB2">
        <w:rPr>
          <w:rFonts w:ascii="Times New Roman" w:hAnsi="Times New Roman" w:cs="Times New Roman"/>
        </w:rPr>
        <w:t>. R Foundation for Statistical Computing, Vienna, Austria</w:t>
      </w:r>
    </w:p>
    <w:p w14:paraId="2C4C8101" w14:textId="77777777" w:rsidR="004436F5" w:rsidRPr="00AA3BB2" w:rsidRDefault="006C531E">
      <w:pPr>
        <w:pStyle w:val="Bibliography"/>
        <w:rPr>
          <w:rFonts w:ascii="Times New Roman" w:hAnsi="Times New Roman" w:cs="Times New Roman"/>
        </w:rPr>
      </w:pPr>
      <w:bookmarkStart w:id="358" w:name="ref-recio_prey_2021"/>
      <w:bookmarkEnd w:id="357"/>
      <w:r w:rsidRPr="00AA3BB2">
        <w:rPr>
          <w:rFonts w:ascii="Times New Roman" w:hAnsi="Times New Roman" w:cs="Times New Roman"/>
        </w:rPr>
        <w:t xml:space="preserve">Recio P, Rodrı́guez-Ruiz G, López P, </w:t>
      </w:r>
      <w:proofErr w:type="spellStart"/>
      <w:r w:rsidRPr="00AA3BB2">
        <w:rPr>
          <w:rFonts w:ascii="Times New Roman" w:hAnsi="Times New Roman" w:cs="Times New Roman"/>
        </w:rPr>
        <w:t>Martı́n</w:t>
      </w:r>
      <w:proofErr w:type="spellEnd"/>
      <w:r w:rsidRPr="00AA3BB2">
        <w:rPr>
          <w:rFonts w:ascii="Times New Roman" w:hAnsi="Times New Roman" w:cs="Times New Roman"/>
        </w:rPr>
        <w:t xml:space="preserve"> J (2021) Prey quantity discrimination and social experience affect foraging decisions of rock lizards. Behavioral Ecology and Sociobiology 75:33. </w:t>
      </w:r>
      <w:hyperlink r:id="rId24">
        <w:r w:rsidR="004436F5" w:rsidRPr="00AA3BB2">
          <w:rPr>
            <w:rStyle w:val="Hyperlink"/>
            <w:rFonts w:ascii="Times New Roman" w:hAnsi="Times New Roman" w:cs="Times New Roman"/>
          </w:rPr>
          <w:t>https://doi.org/10.1007/s00265-021-02979-5</w:t>
        </w:r>
      </w:hyperlink>
    </w:p>
    <w:p w14:paraId="2C4C8102" w14:textId="77777777" w:rsidR="004436F5" w:rsidRPr="00AA3BB2" w:rsidRDefault="006C531E">
      <w:pPr>
        <w:pStyle w:val="Bibliography"/>
        <w:rPr>
          <w:rFonts w:ascii="Times New Roman" w:hAnsi="Times New Roman" w:cs="Times New Roman"/>
        </w:rPr>
      </w:pPr>
      <w:bookmarkStart w:id="359" w:name="ref-sapolsky_how_2000"/>
      <w:bookmarkEnd w:id="358"/>
      <w:r w:rsidRPr="00AA3BB2">
        <w:rPr>
          <w:rFonts w:ascii="Times New Roman" w:hAnsi="Times New Roman" w:cs="Times New Roman"/>
        </w:rPr>
        <w:t>Sapolsky RM, Romero LM, Munck AU (2000) How Do Glucocorticoids Influence Stress Responses? Integrating Permissive, Suppressive, Stimulatory, and Preparative Actions. 21:</w:t>
      </w:r>
    </w:p>
    <w:p w14:paraId="2C4C8103" w14:textId="77777777" w:rsidR="004436F5" w:rsidRPr="00AA3BB2" w:rsidRDefault="006C531E">
      <w:pPr>
        <w:pStyle w:val="Bibliography"/>
        <w:rPr>
          <w:rFonts w:ascii="Times New Roman" w:hAnsi="Times New Roman" w:cs="Times New Roman"/>
        </w:rPr>
      </w:pPr>
      <w:bookmarkStart w:id="360" w:name="ref-siviter_incubation_2017"/>
      <w:bookmarkEnd w:id="359"/>
      <w:r w:rsidRPr="00AA3BB2">
        <w:rPr>
          <w:rFonts w:ascii="Times New Roman" w:hAnsi="Times New Roman" w:cs="Times New Roman"/>
        </w:rPr>
        <w:t xml:space="preserve">Siviter H, Deeming DC, Van </w:t>
      </w:r>
      <w:proofErr w:type="spellStart"/>
      <w:r w:rsidRPr="00AA3BB2">
        <w:rPr>
          <w:rFonts w:ascii="Times New Roman" w:hAnsi="Times New Roman" w:cs="Times New Roman"/>
        </w:rPr>
        <w:t>Giezen</w:t>
      </w:r>
      <w:proofErr w:type="spellEnd"/>
      <w:r w:rsidRPr="00AA3BB2">
        <w:rPr>
          <w:rFonts w:ascii="Times New Roman" w:hAnsi="Times New Roman" w:cs="Times New Roman"/>
        </w:rPr>
        <w:t xml:space="preserve"> MFT, Wilkinson A (2017) Incubation environment impacts the social cognition of adult lizards. Royal Society Open Science 4:170742. </w:t>
      </w:r>
      <w:hyperlink r:id="rId25">
        <w:r w:rsidR="004436F5" w:rsidRPr="00AA3BB2">
          <w:rPr>
            <w:rStyle w:val="Hyperlink"/>
            <w:rFonts w:ascii="Times New Roman" w:hAnsi="Times New Roman" w:cs="Times New Roman"/>
          </w:rPr>
          <w:t>https://doi.org/10.1098/rsos.170742</w:t>
        </w:r>
      </w:hyperlink>
    </w:p>
    <w:p w14:paraId="2C4C8104" w14:textId="77777777" w:rsidR="004436F5" w:rsidRPr="00AA3BB2" w:rsidRDefault="006C531E">
      <w:pPr>
        <w:pStyle w:val="Bibliography"/>
        <w:rPr>
          <w:rFonts w:ascii="Times New Roman" w:hAnsi="Times New Roman" w:cs="Times New Roman"/>
        </w:rPr>
      </w:pPr>
      <w:bookmarkStart w:id="361" w:name="ref-siviter2019egg"/>
      <w:bookmarkEnd w:id="360"/>
      <w:r w:rsidRPr="00AA3BB2">
        <w:rPr>
          <w:rFonts w:ascii="Times New Roman" w:hAnsi="Times New Roman" w:cs="Times New Roman"/>
        </w:rPr>
        <w:t xml:space="preserve">Siviter H, Deeming DC, Wilkinson A (2019) Egg incubation temperature influences the growth and foraging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of juvenile lizards.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processes 165:9–13</w:t>
      </w:r>
    </w:p>
    <w:p w14:paraId="2C4C8105" w14:textId="77777777" w:rsidR="004436F5" w:rsidRPr="00AA3BB2" w:rsidRDefault="006C531E">
      <w:pPr>
        <w:pStyle w:val="Bibliography"/>
        <w:rPr>
          <w:rFonts w:ascii="Times New Roman" w:hAnsi="Times New Roman" w:cs="Times New Roman"/>
        </w:rPr>
      </w:pPr>
      <w:bookmarkStart w:id="362" w:name="ref-soldati2017long"/>
      <w:bookmarkEnd w:id="361"/>
      <w:r w:rsidRPr="00AA3BB2">
        <w:rPr>
          <w:rFonts w:ascii="Times New Roman" w:hAnsi="Times New Roman" w:cs="Times New Roman"/>
        </w:rPr>
        <w:lastRenderedPageBreak/>
        <w:t>Soldati F, Burman OH, John EA, et al (2017) Long-term memory of relative reward values. Biology Letters 13:20160853</w:t>
      </w:r>
    </w:p>
    <w:p w14:paraId="2C4C8106" w14:textId="77777777" w:rsidR="004436F5" w:rsidRPr="00AA3BB2" w:rsidRDefault="006C531E">
      <w:pPr>
        <w:pStyle w:val="Bibliography"/>
        <w:rPr>
          <w:rFonts w:ascii="Times New Roman" w:hAnsi="Times New Roman" w:cs="Times New Roman"/>
        </w:rPr>
      </w:pPr>
      <w:bookmarkStart w:id="363" w:name="ref-stancher2015numerical"/>
      <w:bookmarkEnd w:id="362"/>
      <w:r w:rsidRPr="00AA3BB2">
        <w:rPr>
          <w:rFonts w:ascii="Times New Roman" w:hAnsi="Times New Roman" w:cs="Times New Roman"/>
        </w:rPr>
        <w:t xml:space="preserve">Stancher G, Rugani R, </w:t>
      </w:r>
      <w:proofErr w:type="spellStart"/>
      <w:r w:rsidRPr="00AA3BB2">
        <w:rPr>
          <w:rFonts w:ascii="Times New Roman" w:hAnsi="Times New Roman" w:cs="Times New Roman"/>
        </w:rPr>
        <w:t>Regolin</w:t>
      </w:r>
      <w:proofErr w:type="spellEnd"/>
      <w:r w:rsidRPr="00AA3BB2">
        <w:rPr>
          <w:rFonts w:ascii="Times New Roman" w:hAnsi="Times New Roman" w:cs="Times New Roman"/>
        </w:rPr>
        <w:t xml:space="preserve"> L, </w:t>
      </w:r>
      <w:proofErr w:type="spellStart"/>
      <w:r w:rsidRPr="00AA3BB2">
        <w:rPr>
          <w:rFonts w:ascii="Times New Roman" w:hAnsi="Times New Roman" w:cs="Times New Roman"/>
        </w:rPr>
        <w:t>Vallortigara</w:t>
      </w:r>
      <w:proofErr w:type="spellEnd"/>
      <w:r w:rsidRPr="00AA3BB2">
        <w:rPr>
          <w:rFonts w:ascii="Times New Roman" w:hAnsi="Times New Roman" w:cs="Times New Roman"/>
        </w:rPr>
        <w:t xml:space="preserve"> G (2015) Numerical discrimination by frogs (</w:t>
      </w:r>
      <w:proofErr w:type="spellStart"/>
      <w:r w:rsidRPr="00AA3BB2">
        <w:rPr>
          <w:rFonts w:ascii="Times New Roman" w:hAnsi="Times New Roman" w:cs="Times New Roman"/>
        </w:rPr>
        <w:t>bombina</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orientalis</w:t>
      </w:r>
      <w:proofErr w:type="spellEnd"/>
      <w:r w:rsidRPr="00AA3BB2">
        <w:rPr>
          <w:rFonts w:ascii="Times New Roman" w:hAnsi="Times New Roman" w:cs="Times New Roman"/>
        </w:rPr>
        <w:t>). Animal Cognition 18:219–229</w:t>
      </w:r>
    </w:p>
    <w:p w14:paraId="2C4C8107" w14:textId="77777777" w:rsidR="004436F5" w:rsidRPr="00AA3BB2" w:rsidRDefault="006C531E">
      <w:pPr>
        <w:pStyle w:val="Bibliography"/>
        <w:rPr>
          <w:rFonts w:ascii="Times New Roman" w:hAnsi="Times New Roman" w:cs="Times New Roman"/>
        </w:rPr>
      </w:pPr>
      <w:bookmarkStart w:id="364" w:name="ref-szabo2024spontaneous"/>
      <w:bookmarkEnd w:id="363"/>
      <w:r w:rsidRPr="00AA3BB2">
        <w:rPr>
          <w:rFonts w:ascii="Times New Roman" w:hAnsi="Times New Roman" w:cs="Times New Roman"/>
        </w:rPr>
        <w:t xml:space="preserve">Szabo B, Holmes ML, Ashton BJ, Whiting MJ (2024) Spontaneous quantity discrimination in the </w:t>
      </w:r>
      <w:proofErr w:type="spellStart"/>
      <w:r w:rsidRPr="00AA3BB2">
        <w:rPr>
          <w:rFonts w:ascii="Times New Roman" w:hAnsi="Times New Roman" w:cs="Times New Roman"/>
        </w:rPr>
        <w:t>australian</w:t>
      </w:r>
      <w:proofErr w:type="spellEnd"/>
      <w:r w:rsidRPr="00AA3BB2">
        <w:rPr>
          <w:rFonts w:ascii="Times New Roman" w:hAnsi="Times New Roman" w:cs="Times New Roman"/>
        </w:rPr>
        <w:t xml:space="preserve"> sleepy lizard (</w:t>
      </w:r>
      <w:proofErr w:type="spellStart"/>
      <w:r w:rsidRPr="00AA3BB2">
        <w:rPr>
          <w:rFonts w:ascii="Times New Roman" w:hAnsi="Times New Roman" w:cs="Times New Roman"/>
        </w:rPr>
        <w:t>tiliqua</w:t>
      </w:r>
      <w:proofErr w:type="spellEnd"/>
      <w:r w:rsidRPr="00AA3BB2">
        <w:rPr>
          <w:rFonts w:ascii="Times New Roman" w:hAnsi="Times New Roman" w:cs="Times New Roman"/>
        </w:rPr>
        <w:t xml:space="preserve"> rugosa). Behavioral Ecology </w:t>
      </w:r>
      <w:proofErr w:type="gramStart"/>
      <w:r w:rsidRPr="00AA3BB2">
        <w:rPr>
          <w:rFonts w:ascii="Times New Roman" w:hAnsi="Times New Roman" w:cs="Times New Roman"/>
        </w:rPr>
        <w:t>35:arad</w:t>
      </w:r>
      <w:proofErr w:type="gramEnd"/>
      <w:r w:rsidRPr="00AA3BB2">
        <w:rPr>
          <w:rFonts w:ascii="Times New Roman" w:hAnsi="Times New Roman" w:cs="Times New Roman"/>
        </w:rPr>
        <w:t>089</w:t>
      </w:r>
    </w:p>
    <w:p w14:paraId="2C4C8108" w14:textId="77777777" w:rsidR="004436F5" w:rsidRPr="00AA3BB2" w:rsidRDefault="006C531E">
      <w:pPr>
        <w:pStyle w:val="Bibliography"/>
        <w:rPr>
          <w:rFonts w:ascii="Times New Roman" w:hAnsi="Times New Roman" w:cs="Times New Roman"/>
        </w:rPr>
      </w:pPr>
      <w:bookmarkStart w:id="365" w:name="ref-szabo_spontaneous_2021"/>
      <w:bookmarkEnd w:id="364"/>
      <w:r w:rsidRPr="00AA3BB2">
        <w:rPr>
          <w:rFonts w:ascii="Times New Roman" w:hAnsi="Times New Roman" w:cs="Times New Roman"/>
        </w:rPr>
        <w:t xml:space="preserve">Szabo B, Noble DWA, </w:t>
      </w:r>
      <w:proofErr w:type="spellStart"/>
      <w:r w:rsidRPr="00AA3BB2">
        <w:rPr>
          <w:rFonts w:ascii="Times New Roman" w:hAnsi="Times New Roman" w:cs="Times New Roman"/>
        </w:rPr>
        <w:t>McCloghry</w:t>
      </w:r>
      <w:proofErr w:type="spellEnd"/>
      <w:r w:rsidRPr="00AA3BB2">
        <w:rPr>
          <w:rFonts w:ascii="Times New Roman" w:hAnsi="Times New Roman" w:cs="Times New Roman"/>
        </w:rPr>
        <w:t xml:space="preserve"> KJ, et al (2021) Spontaneous quantity discrimination in a family-living lizard. Behavioral Ecology 32:686–694. </w:t>
      </w:r>
      <w:hyperlink r:id="rId26">
        <w:r w:rsidR="004436F5" w:rsidRPr="00AA3BB2">
          <w:rPr>
            <w:rStyle w:val="Hyperlink"/>
            <w:rFonts w:ascii="Times New Roman" w:hAnsi="Times New Roman" w:cs="Times New Roman"/>
          </w:rPr>
          <w:t>https://doi.org/10.1093/beheco/arab019</w:t>
        </w:r>
      </w:hyperlink>
    </w:p>
    <w:p w14:paraId="1F58A79E" w14:textId="49EC4D7F" w:rsidR="005157B2" w:rsidRDefault="005157B2">
      <w:pPr>
        <w:pStyle w:val="Bibliography"/>
        <w:rPr>
          <w:ins w:id="366" w:author="Pablo Recio Santiago" w:date="2025-09-10T14:23:00Z" w16du:dateUtc="2025-09-10T04:53:00Z"/>
          <w:rFonts w:ascii="Times New Roman" w:hAnsi="Times New Roman" w:cs="Times New Roman"/>
        </w:rPr>
      </w:pPr>
      <w:bookmarkStart w:id="367" w:name="ref-szuran_water_1994"/>
      <w:bookmarkEnd w:id="365"/>
      <w:ins w:id="368" w:author="Pablo Recio Santiago" w:date="2025-09-10T14:23:00Z" w16du:dateUtc="2025-09-10T04:53:00Z">
        <w:r w:rsidRPr="005157B2">
          <w:rPr>
            <w:rFonts w:ascii="Times New Roman" w:hAnsi="Times New Roman" w:cs="Times New Roman"/>
          </w:rPr>
          <w:t>Szabo, B, Whiting</w:t>
        </w:r>
        <w:r>
          <w:rPr>
            <w:rFonts w:ascii="Times New Roman" w:hAnsi="Times New Roman" w:cs="Times New Roman"/>
          </w:rPr>
          <w:t xml:space="preserve"> MJ</w:t>
        </w:r>
        <w:r w:rsidRPr="005157B2">
          <w:rPr>
            <w:rFonts w:ascii="Times New Roman" w:hAnsi="Times New Roman" w:cs="Times New Roman"/>
          </w:rPr>
          <w:t>, Noble</w:t>
        </w:r>
        <w:r>
          <w:rPr>
            <w:rFonts w:ascii="Times New Roman" w:hAnsi="Times New Roman" w:cs="Times New Roman"/>
          </w:rPr>
          <w:t xml:space="preserve"> DWA</w:t>
        </w:r>
        <w:r w:rsidR="00F87192">
          <w:rPr>
            <w:rFonts w:ascii="Times New Roman" w:hAnsi="Times New Roman" w:cs="Times New Roman"/>
          </w:rPr>
          <w:t xml:space="preserve"> (2019) </w:t>
        </w:r>
        <w:r w:rsidRPr="005157B2">
          <w:rPr>
            <w:rFonts w:ascii="Times New Roman" w:hAnsi="Times New Roman" w:cs="Times New Roman"/>
          </w:rPr>
          <w:t xml:space="preserve">Sex-dependent discrimination learning in lizards: a meta-analysis. </w:t>
        </w:r>
        <w:proofErr w:type="spellStart"/>
        <w:r w:rsidRPr="005157B2">
          <w:rPr>
            <w:rFonts w:ascii="Times New Roman" w:hAnsi="Times New Roman" w:cs="Times New Roman"/>
          </w:rPr>
          <w:t>Behavioural</w:t>
        </w:r>
        <w:proofErr w:type="spellEnd"/>
        <w:r w:rsidRPr="005157B2">
          <w:rPr>
            <w:rFonts w:ascii="Times New Roman" w:hAnsi="Times New Roman" w:cs="Times New Roman"/>
          </w:rPr>
          <w:t xml:space="preserve"> Processes 164: 10-16</w:t>
        </w:r>
      </w:ins>
    </w:p>
    <w:p w14:paraId="2C4C8109" w14:textId="5F0008A6"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Szuran T, Zimmermann E, Welzl H (1994) Water maze performance and hippocampal weight of prenatally stressed rats.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Brain Research 65:153–155. </w:t>
      </w:r>
      <w:hyperlink r:id="rId27">
        <w:r w:rsidR="004436F5" w:rsidRPr="00AA3BB2">
          <w:rPr>
            <w:rStyle w:val="Hyperlink"/>
            <w:rFonts w:ascii="Times New Roman" w:hAnsi="Times New Roman" w:cs="Times New Roman"/>
          </w:rPr>
          <w:t>https://doi.org/10.1016/0166-4328(94)90100-7</w:t>
        </w:r>
      </w:hyperlink>
    </w:p>
    <w:p w14:paraId="2C4C810A" w14:textId="77777777" w:rsidR="004436F5" w:rsidRPr="00AA3BB2" w:rsidRDefault="006C531E">
      <w:pPr>
        <w:pStyle w:val="Bibliography"/>
        <w:rPr>
          <w:rFonts w:ascii="Times New Roman" w:hAnsi="Times New Roman" w:cs="Times New Roman"/>
        </w:rPr>
      </w:pPr>
      <w:bookmarkStart w:id="369" w:name="ref-trnik_persistent_2011"/>
      <w:bookmarkEnd w:id="367"/>
      <w:proofErr w:type="spellStart"/>
      <w:r w:rsidRPr="00AA3BB2">
        <w:rPr>
          <w:rFonts w:ascii="Times New Roman" w:hAnsi="Times New Roman" w:cs="Times New Roman"/>
        </w:rPr>
        <w:t>Trnik</w:t>
      </w:r>
      <w:proofErr w:type="spellEnd"/>
      <w:r w:rsidRPr="00AA3BB2">
        <w:rPr>
          <w:rFonts w:ascii="Times New Roman" w:hAnsi="Times New Roman" w:cs="Times New Roman"/>
        </w:rPr>
        <w:t xml:space="preserve"> M, </w:t>
      </w:r>
      <w:proofErr w:type="spellStart"/>
      <w:r w:rsidRPr="00AA3BB2">
        <w:rPr>
          <w:rFonts w:ascii="Times New Roman" w:hAnsi="Times New Roman" w:cs="Times New Roman"/>
        </w:rPr>
        <w:t>Albrechtová</w:t>
      </w:r>
      <w:proofErr w:type="spellEnd"/>
      <w:r w:rsidRPr="00AA3BB2">
        <w:rPr>
          <w:rFonts w:ascii="Times New Roman" w:hAnsi="Times New Roman" w:cs="Times New Roman"/>
        </w:rPr>
        <w:t xml:space="preserve"> J, </w:t>
      </w:r>
      <w:proofErr w:type="spellStart"/>
      <w:r w:rsidRPr="00AA3BB2">
        <w:rPr>
          <w:rFonts w:ascii="Times New Roman" w:hAnsi="Times New Roman" w:cs="Times New Roman"/>
        </w:rPr>
        <w:t>Kratochvı́l</w:t>
      </w:r>
      <w:proofErr w:type="spellEnd"/>
      <w:r w:rsidRPr="00AA3BB2">
        <w:rPr>
          <w:rFonts w:ascii="Times New Roman" w:hAnsi="Times New Roman" w:cs="Times New Roman"/>
        </w:rPr>
        <w:t xml:space="preserve"> L (2011) Persistent effect of incubation temperature on stress-induced behavior in the Yucatan banded gecko (</w:t>
      </w:r>
      <w:proofErr w:type="spellStart"/>
      <w:r w:rsidRPr="00AA3BB2">
        <w:rPr>
          <w:rFonts w:ascii="Times New Roman" w:hAnsi="Times New Roman" w:cs="Times New Roman"/>
        </w:rPr>
        <w:t>Coleonyx</w:t>
      </w:r>
      <w:proofErr w:type="spellEnd"/>
      <w:r w:rsidRPr="00AA3BB2">
        <w:rPr>
          <w:rFonts w:ascii="Times New Roman" w:hAnsi="Times New Roman" w:cs="Times New Roman"/>
        </w:rPr>
        <w:t xml:space="preserve"> elegans). Journal of Comparative Psychology 125:22–30. </w:t>
      </w:r>
      <w:hyperlink r:id="rId28">
        <w:r w:rsidR="004436F5" w:rsidRPr="00AA3BB2">
          <w:rPr>
            <w:rStyle w:val="Hyperlink"/>
            <w:rFonts w:ascii="Times New Roman" w:hAnsi="Times New Roman" w:cs="Times New Roman"/>
          </w:rPr>
          <w:t>https://doi.org/10.1037/a0021186</w:t>
        </w:r>
      </w:hyperlink>
    </w:p>
    <w:p w14:paraId="2C4C810B" w14:textId="77777777" w:rsidR="004436F5" w:rsidRPr="00AA3BB2" w:rsidRDefault="006C531E">
      <w:pPr>
        <w:pStyle w:val="Bibliography"/>
        <w:rPr>
          <w:rFonts w:ascii="Times New Roman" w:hAnsi="Times New Roman" w:cs="Times New Roman"/>
        </w:rPr>
      </w:pPr>
      <w:bookmarkStart w:id="370" w:name="ref-uller2003salamanders"/>
      <w:bookmarkEnd w:id="369"/>
      <w:r w:rsidRPr="00AA3BB2">
        <w:rPr>
          <w:rFonts w:ascii="Times New Roman" w:hAnsi="Times New Roman" w:cs="Times New Roman"/>
        </w:rPr>
        <w:t>Uller C, Jaeger R, Guidry G, Martin C (2003) Salamanders (</w:t>
      </w:r>
      <w:proofErr w:type="spellStart"/>
      <w:r w:rsidRPr="00AA3BB2">
        <w:rPr>
          <w:rFonts w:ascii="Times New Roman" w:hAnsi="Times New Roman" w:cs="Times New Roman"/>
        </w:rPr>
        <w:t>plethodon</w:t>
      </w:r>
      <w:proofErr w:type="spellEnd"/>
      <w:r w:rsidRPr="00AA3BB2">
        <w:rPr>
          <w:rFonts w:ascii="Times New Roman" w:hAnsi="Times New Roman" w:cs="Times New Roman"/>
        </w:rPr>
        <w:t xml:space="preserve"> cinereus) go for more: Rudiments of number in an amphibian. Animal cognition 6:105–112</w:t>
      </w:r>
    </w:p>
    <w:p w14:paraId="2C4C810C" w14:textId="77777777" w:rsidR="004436F5" w:rsidRPr="00AA3BB2" w:rsidRDefault="006C531E">
      <w:pPr>
        <w:pStyle w:val="Bibliography"/>
        <w:rPr>
          <w:rFonts w:ascii="Times New Roman" w:hAnsi="Times New Roman" w:cs="Times New Roman"/>
        </w:rPr>
      </w:pPr>
      <w:bookmarkStart w:id="371" w:name="ref-vila_pouca_quantity_2019"/>
      <w:bookmarkEnd w:id="370"/>
      <w:r w:rsidRPr="00AA3BB2">
        <w:rPr>
          <w:rFonts w:ascii="Times New Roman" w:hAnsi="Times New Roman" w:cs="Times New Roman"/>
        </w:rPr>
        <w:t xml:space="preserve">Vila </w:t>
      </w:r>
      <w:proofErr w:type="spellStart"/>
      <w:r w:rsidRPr="00AA3BB2">
        <w:rPr>
          <w:rFonts w:ascii="Times New Roman" w:hAnsi="Times New Roman" w:cs="Times New Roman"/>
        </w:rPr>
        <w:t>Pouca</w:t>
      </w:r>
      <w:proofErr w:type="spellEnd"/>
      <w:r w:rsidRPr="00AA3BB2">
        <w:rPr>
          <w:rFonts w:ascii="Times New Roman" w:hAnsi="Times New Roman" w:cs="Times New Roman"/>
        </w:rPr>
        <w:t xml:space="preserve"> C, Gervais C, Reed J, et al (2019) Quantity discrimination in Port Jackson sharks incubated under elevated temperatures. Behavioral Ecology and Sociobiology 73:93. </w:t>
      </w:r>
      <w:hyperlink r:id="rId29">
        <w:r w:rsidR="004436F5" w:rsidRPr="00AA3BB2">
          <w:rPr>
            <w:rStyle w:val="Hyperlink"/>
            <w:rFonts w:ascii="Times New Roman" w:hAnsi="Times New Roman" w:cs="Times New Roman"/>
          </w:rPr>
          <w:t>https://doi.org/10.1007/s00265-019-2706-8</w:t>
        </w:r>
      </w:hyperlink>
    </w:p>
    <w:p w14:paraId="2C4C810D" w14:textId="77777777" w:rsidR="004436F5" w:rsidRPr="00AA3BB2" w:rsidRDefault="006C531E">
      <w:pPr>
        <w:pStyle w:val="Bibliography"/>
        <w:rPr>
          <w:rFonts w:ascii="Times New Roman" w:hAnsi="Times New Roman" w:cs="Times New Roman"/>
        </w:rPr>
      </w:pPr>
      <w:bookmarkStart w:id="372" w:name="ref-vonk2012bears"/>
      <w:bookmarkEnd w:id="371"/>
      <w:r w:rsidRPr="00AA3BB2">
        <w:rPr>
          <w:rFonts w:ascii="Times New Roman" w:hAnsi="Times New Roman" w:cs="Times New Roman"/>
        </w:rPr>
        <w:t>Vonk J, Beran MJ (2012) Bears ‘</w:t>
      </w:r>
      <w:proofErr w:type="spellStart"/>
      <w:r w:rsidRPr="00AA3BB2">
        <w:rPr>
          <w:rFonts w:ascii="Times New Roman" w:hAnsi="Times New Roman" w:cs="Times New Roman"/>
        </w:rPr>
        <w:t>count’too</w:t>
      </w:r>
      <w:proofErr w:type="spellEnd"/>
      <w:r w:rsidRPr="00AA3BB2">
        <w:rPr>
          <w:rFonts w:ascii="Times New Roman" w:hAnsi="Times New Roman" w:cs="Times New Roman"/>
        </w:rPr>
        <w:t xml:space="preserve">: Quantity estimation and comparison in black bears, </w:t>
      </w:r>
      <w:proofErr w:type="spellStart"/>
      <w:r w:rsidRPr="00AA3BB2">
        <w:rPr>
          <w:rFonts w:ascii="Times New Roman" w:hAnsi="Times New Roman" w:cs="Times New Roman"/>
        </w:rPr>
        <w:t>ursus</w:t>
      </w:r>
      <w:proofErr w:type="spellEnd"/>
      <w:r w:rsidRPr="00AA3BB2">
        <w:rPr>
          <w:rFonts w:ascii="Times New Roman" w:hAnsi="Times New Roman" w:cs="Times New Roman"/>
        </w:rPr>
        <w:t xml:space="preserve"> americanus.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84:231–238</w:t>
      </w:r>
    </w:p>
    <w:p w14:paraId="2C4C810E" w14:textId="77777777" w:rsidR="004436F5" w:rsidRPr="00AA3BB2" w:rsidRDefault="006C531E">
      <w:pPr>
        <w:pStyle w:val="Bibliography"/>
        <w:rPr>
          <w:rFonts w:ascii="Times New Roman" w:hAnsi="Times New Roman" w:cs="Times New Roman"/>
        </w:rPr>
      </w:pPr>
      <w:bookmarkStart w:id="373" w:name="ref-yee2013costs"/>
      <w:bookmarkEnd w:id="372"/>
      <w:r w:rsidRPr="00AA3BB2">
        <w:rPr>
          <w:rFonts w:ascii="Times New Roman" w:hAnsi="Times New Roman" w:cs="Times New Roman"/>
        </w:rPr>
        <w:t xml:space="preserve">Yee J, Lee J, </w:t>
      </w:r>
      <w:proofErr w:type="spellStart"/>
      <w:r w:rsidRPr="00AA3BB2">
        <w:rPr>
          <w:rFonts w:ascii="Times New Roman" w:hAnsi="Times New Roman" w:cs="Times New Roman"/>
        </w:rPr>
        <w:t>Desowitz</w:t>
      </w:r>
      <w:proofErr w:type="spellEnd"/>
      <w:r w:rsidRPr="00AA3BB2">
        <w:rPr>
          <w:rFonts w:ascii="Times New Roman" w:hAnsi="Times New Roman" w:cs="Times New Roman"/>
        </w:rPr>
        <w:t xml:space="preserve"> A, Blumstein DT (2013) The costs of conspecifics: Are social distractions or environmental distractions more salient? Ethology 119:480–488</w:t>
      </w:r>
    </w:p>
    <w:p w14:paraId="2C4C810F" w14:textId="77777777" w:rsidR="004436F5" w:rsidRPr="00AA3BB2" w:rsidRDefault="006C531E">
      <w:pPr>
        <w:pStyle w:val="Bibliography"/>
        <w:rPr>
          <w:rFonts w:ascii="Times New Roman" w:hAnsi="Times New Roman" w:cs="Times New Roman"/>
        </w:rPr>
      </w:pPr>
      <w:bookmarkStart w:id="374" w:name="ref-zhu_prenatal_2004"/>
      <w:bookmarkEnd w:id="373"/>
      <w:r w:rsidRPr="00AA3BB2">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0">
        <w:r w:rsidR="004436F5" w:rsidRPr="00AA3BB2">
          <w:rPr>
            <w:rStyle w:val="Hyperlink"/>
            <w:rFonts w:ascii="Times New Roman" w:hAnsi="Times New Roman" w:cs="Times New Roman"/>
          </w:rPr>
          <w:t>https://doi.org/10.1002/jnr.20338</w:t>
        </w:r>
      </w:hyperlink>
    </w:p>
    <w:bookmarkEnd w:id="295"/>
    <w:bookmarkEnd w:id="374"/>
    <w:p w14:paraId="2C4C8110" w14:textId="77777777" w:rsidR="004436F5" w:rsidRPr="00C56A0B" w:rsidRDefault="006C531E">
      <w:pPr>
        <w:rPr>
          <w:rFonts w:ascii="Times New Roman" w:hAnsi="Times New Roman" w:cs="Times New Roman"/>
        </w:rPr>
      </w:pPr>
      <w:r w:rsidRPr="00C56A0B">
        <w:rPr>
          <w:rFonts w:ascii="Times New Roman" w:hAnsi="Times New Roman" w:cs="Times New Roman"/>
        </w:rPr>
        <w:br w:type="page"/>
      </w:r>
    </w:p>
    <w:p w14:paraId="2C4C8111" w14:textId="77777777" w:rsidR="004436F5" w:rsidRPr="00754515" w:rsidRDefault="006C531E" w:rsidP="00F15BAA">
      <w:pPr>
        <w:pStyle w:val="Heading1"/>
        <w:spacing w:line="480" w:lineRule="auto"/>
        <w:rPr>
          <w:rFonts w:ascii="Times New Roman" w:hAnsi="Times New Roman" w:cs="Times New Roman"/>
          <w:color w:val="000000" w:themeColor="text1"/>
        </w:rPr>
      </w:pPr>
      <w:bookmarkStart w:id="375" w:name="supplementary-material"/>
      <w:bookmarkEnd w:id="293"/>
      <w:r w:rsidRPr="00754515">
        <w:rPr>
          <w:rFonts w:ascii="Times New Roman" w:hAnsi="Times New Roman" w:cs="Times New Roman"/>
          <w:color w:val="000000" w:themeColor="text1"/>
        </w:rPr>
        <w:lastRenderedPageBreak/>
        <w:t>Supplementary Material</w:t>
      </w:r>
    </w:p>
    <w:p w14:paraId="2C4C8112" w14:textId="77777777" w:rsidR="004436F5" w:rsidRPr="00754515" w:rsidRDefault="006C531E" w:rsidP="00F15BAA">
      <w:pPr>
        <w:pStyle w:val="Heading4"/>
        <w:spacing w:line="480" w:lineRule="auto"/>
        <w:rPr>
          <w:rFonts w:ascii="Times New Roman" w:hAnsi="Times New Roman" w:cs="Times New Roman"/>
          <w:color w:val="000000" w:themeColor="text1"/>
        </w:rPr>
      </w:pPr>
      <w:bookmarkStart w:id="376" w:name="X88173a95b0409d8ede3cd1a1b7836d0d0536037"/>
      <w:r w:rsidRPr="00754515">
        <w:rPr>
          <w:rFonts w:ascii="Times New Roman" w:hAnsi="Times New Roman" w:cs="Times New Roman"/>
          <w:color w:val="000000" w:themeColor="text1"/>
        </w:rPr>
        <w:t>Effects of treatments on numerical discrimination using the estimates and the raw data</w:t>
      </w:r>
    </w:p>
    <w:p w14:paraId="2C4C8113" w14:textId="77777777" w:rsidR="004436F5" w:rsidRPr="00754515" w:rsidRDefault="006C531E" w:rsidP="00F15BAA">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54515" w:rsidRPr="00754515" w14:paraId="2C4C8117"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77"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C4C81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r>
      <w:tr w:rsidR="00754515" w:rsidRPr="00754515" w14:paraId="2C4C811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r>
      <w:tr w:rsidR="00754515" w:rsidRPr="00754515" w14:paraId="2C4C8125"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0.12 ,</w:t>
            </w:r>
            <w:proofErr w:type="gramEnd"/>
            <w:r w:rsidRPr="00754515">
              <w:rPr>
                <w:rFonts w:ascii="Times New Roman" w:eastAsia="Helvetica" w:hAnsi="Times New Roman" w:cs="Times New Roman"/>
                <w:color w:val="000000" w:themeColor="text1"/>
                <w:sz w:val="20"/>
                <w:szCs w:val="20"/>
              </w:rPr>
              <w:t xml:space="preserve">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49.74]</w:t>
            </w:r>
          </w:p>
        </w:tc>
      </w:tr>
      <w:tr w:rsidR="00754515" w:rsidRPr="00754515" w14:paraId="2C4C81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32.78]</w:t>
            </w:r>
          </w:p>
        </w:tc>
      </w:tr>
      <w:tr w:rsidR="00754515" w:rsidRPr="00754515" w14:paraId="2C4C813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0.34 ,</w:t>
            </w:r>
            <w:proofErr w:type="gramEnd"/>
            <w:r w:rsidRPr="00754515">
              <w:rPr>
                <w:rFonts w:ascii="Times New Roman" w:eastAsia="Helvetica" w:hAnsi="Times New Roman" w:cs="Times New Roman"/>
                <w:color w:val="000000" w:themeColor="text1"/>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27.08]</w:t>
            </w:r>
          </w:p>
        </w:tc>
      </w:tr>
      <w:tr w:rsidR="00754515" w:rsidRPr="00754515" w14:paraId="2C4C813A"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0.18 ,</w:t>
            </w:r>
            <w:proofErr w:type="gramEnd"/>
            <w:r w:rsidRPr="00754515">
              <w:rPr>
                <w:rFonts w:ascii="Times New Roman" w:eastAsia="Helvetica" w:hAnsi="Times New Roman" w:cs="Times New Roman"/>
                <w:color w:val="000000" w:themeColor="text1"/>
                <w:sz w:val="20"/>
                <w:szCs w:val="20"/>
              </w:rPr>
              <w:t xml:space="preserve">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w:t>
            </w:r>
            <w:proofErr w:type="gramStart"/>
            <w:r w:rsidRPr="00754515">
              <w:rPr>
                <w:rFonts w:ascii="Times New Roman" w:eastAsia="Helvetica" w:hAnsi="Times New Roman" w:cs="Times New Roman"/>
                <w:color w:val="000000" w:themeColor="text1"/>
                <w:sz w:val="20"/>
                <w:szCs w:val="20"/>
              </w:rPr>
              <w:t>94 ,</w:t>
            </w:r>
            <w:proofErr w:type="gramEnd"/>
            <w:r w:rsidRPr="00754515">
              <w:rPr>
                <w:rFonts w:ascii="Times New Roman" w:eastAsia="Helvetica" w:hAnsi="Times New Roman" w:cs="Times New Roman"/>
                <w:color w:val="000000" w:themeColor="text1"/>
                <w:sz w:val="20"/>
                <w:szCs w:val="20"/>
              </w:rPr>
              <w:t xml:space="preserve"> 32.05]</w:t>
            </w:r>
          </w:p>
        </w:tc>
      </w:tr>
      <w:tr w:rsidR="00754515" w:rsidRPr="00754515" w14:paraId="2C4C8141"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0.16 ,</w:t>
            </w:r>
            <w:proofErr w:type="gramEnd"/>
            <w:r w:rsidRPr="00754515">
              <w:rPr>
                <w:rFonts w:ascii="Times New Roman" w:eastAsia="Helvetica" w:hAnsi="Times New Roman" w:cs="Times New Roman"/>
                <w:color w:val="000000" w:themeColor="text1"/>
                <w:sz w:val="20"/>
                <w:szCs w:val="20"/>
              </w:rPr>
              <w:t xml:space="preserve"> 0.65]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-18.94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w:t>
            </w:r>
            <w:proofErr w:type="gramStart"/>
            <w:r w:rsidRPr="00754515">
              <w:rPr>
                <w:rFonts w:ascii="Times New Roman" w:eastAsia="Helvetica" w:hAnsi="Times New Roman" w:cs="Times New Roman"/>
                <w:color w:val="000000" w:themeColor="text1"/>
                <w:sz w:val="20"/>
                <w:szCs w:val="20"/>
              </w:rPr>
              <w:t>92 ,</w:t>
            </w:r>
            <w:proofErr w:type="gramEnd"/>
            <w:r w:rsidRPr="00754515">
              <w:rPr>
                <w:rFonts w:ascii="Times New Roman" w:eastAsia="Helvetica" w:hAnsi="Times New Roman" w:cs="Times New Roman"/>
                <w:color w:val="000000" w:themeColor="text1"/>
                <w:sz w:val="20"/>
                <w:szCs w:val="20"/>
              </w:rPr>
              <w:t xml:space="preserve"> 22.1]</w:t>
            </w:r>
          </w:p>
        </w:tc>
      </w:tr>
      <w:tr w:rsidR="00754515" w:rsidRPr="00754515" w14:paraId="2C4C814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3"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w:t>
            </w:r>
            <w:proofErr w:type="gramStart"/>
            <w:r w:rsidRPr="00754515">
              <w:rPr>
                <w:rFonts w:ascii="Times New Roman" w:eastAsia="Helvetica" w:hAnsi="Times New Roman" w:cs="Times New Roman"/>
                <w:color w:val="000000" w:themeColor="text1"/>
                <w:sz w:val="20"/>
                <w:szCs w:val="20"/>
              </w:rPr>
              <w:t>41 ,</w:t>
            </w:r>
            <w:proofErr w:type="gramEnd"/>
            <w:r w:rsidRPr="00754515">
              <w:rPr>
                <w:rFonts w:ascii="Times New Roman" w:eastAsia="Helvetica" w:hAnsi="Times New Roman" w:cs="Times New Roman"/>
                <w:color w:val="000000" w:themeColor="text1"/>
                <w:sz w:val="20"/>
                <w:szCs w:val="20"/>
              </w:rPr>
              <w:t xml:space="preserve"> 35.55]</w:t>
            </w:r>
          </w:p>
        </w:tc>
      </w:tr>
      <w:tr w:rsidR="00754515" w:rsidRPr="00754515" w14:paraId="2C4C814F"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0.97]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roofErr w:type="gramStart"/>
            <w:r w:rsidRPr="00754515">
              <w:rPr>
                <w:rFonts w:ascii="Times New Roman" w:eastAsia="Helvetica" w:hAnsi="Times New Roman" w:cs="Times New Roman"/>
                <w:color w:val="000000" w:themeColor="text1"/>
                <w:sz w:val="20"/>
                <w:szCs w:val="20"/>
              </w:rPr>
              <w:t>91 ,</w:t>
            </w:r>
            <w:proofErr w:type="gramEnd"/>
            <w:r w:rsidRPr="00754515">
              <w:rPr>
                <w:rFonts w:ascii="Times New Roman" w:eastAsia="Helvetica" w:hAnsi="Times New Roman" w:cs="Times New Roman"/>
                <w:color w:val="000000" w:themeColor="text1"/>
                <w:sz w:val="20"/>
                <w:szCs w:val="20"/>
              </w:rPr>
              <w:t xml:space="preserve"> 69]</w:t>
            </w:r>
          </w:p>
        </w:tc>
      </w:tr>
      <w:tr w:rsidR="00754515" w:rsidRPr="00754515" w14:paraId="2C4C8156"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0"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0.38 ,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30.31]</w:t>
            </w:r>
          </w:p>
        </w:tc>
      </w:tr>
      <w:tr w:rsidR="00754515" w:rsidRPr="00754515" w14:paraId="2C4C815D"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w:t>
            </w:r>
            <w:proofErr w:type="gramStart"/>
            <w:r w:rsidRPr="00754515">
              <w:rPr>
                <w:rFonts w:ascii="Times New Roman" w:eastAsia="Helvetica" w:hAnsi="Times New Roman" w:cs="Times New Roman"/>
                <w:color w:val="000000" w:themeColor="text1"/>
                <w:sz w:val="20"/>
                <w:szCs w:val="20"/>
              </w:rPr>
              <w:t>51 ,</w:t>
            </w:r>
            <w:proofErr w:type="gramEnd"/>
            <w:r w:rsidRPr="00754515">
              <w:rPr>
                <w:rFonts w:ascii="Times New Roman" w:eastAsia="Helvetica" w:hAnsi="Times New Roman" w:cs="Times New Roman"/>
                <w:color w:val="000000" w:themeColor="text1"/>
                <w:sz w:val="20"/>
                <w:szCs w:val="20"/>
              </w:rPr>
              <w:t xml:space="preserve"> 52.01]</w:t>
            </w:r>
          </w:p>
        </w:tc>
      </w:tr>
      <w:tr w:rsidR="00754515" w:rsidRPr="00754515" w14:paraId="2C4C81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0.25 ,</w:t>
            </w:r>
            <w:proofErr w:type="gramEnd"/>
            <w:r w:rsidRPr="00754515">
              <w:rPr>
                <w:rFonts w:ascii="Times New Roman" w:eastAsia="Helvetica" w:hAnsi="Times New Roman" w:cs="Times New Roman"/>
                <w:color w:val="000000" w:themeColor="text1"/>
                <w:sz w:val="20"/>
                <w:szCs w:val="20"/>
              </w:rPr>
              <w:t xml:space="preserve"> </w:t>
            </w:r>
            <w:r w:rsidRPr="00754515">
              <w:rPr>
                <w:rFonts w:ascii="Times New Roman" w:eastAsia="Helvetica" w:hAnsi="Times New Roman" w:cs="Times New Roman"/>
                <w:color w:val="000000" w:themeColor="text1"/>
                <w:sz w:val="20"/>
                <w:szCs w:val="20"/>
              </w:rPr>
              <w:lastRenderedPageBreak/>
              <w:t>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w:t>
            </w:r>
            <w:r w:rsidRPr="00754515">
              <w:rPr>
                <w:rFonts w:ascii="Times New Roman" w:eastAsia="Helvetica" w:hAnsi="Times New Roman" w:cs="Times New Roman"/>
                <w:color w:val="000000" w:themeColor="text1"/>
                <w:sz w:val="20"/>
                <w:szCs w:val="20"/>
              </w:rPr>
              <w:lastRenderedPageBreak/>
              <w:t>34.38]</w:t>
            </w:r>
          </w:p>
        </w:tc>
      </w:tr>
      <w:tr w:rsidR="00754515" w:rsidRPr="00754515" w14:paraId="2C4C816B"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0.21 ,</w:t>
            </w:r>
            <w:proofErr w:type="gramEnd"/>
            <w:r w:rsidRPr="00754515">
              <w:rPr>
                <w:rFonts w:ascii="Times New Roman" w:eastAsia="Helvetica" w:hAnsi="Times New Roman" w:cs="Times New Roman"/>
                <w:color w:val="000000" w:themeColor="text1"/>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22 ,</w:t>
            </w:r>
            <w:proofErr w:type="gramEnd"/>
            <w:r w:rsidRPr="00754515">
              <w:rPr>
                <w:rFonts w:ascii="Times New Roman" w:eastAsia="Helvetica" w:hAnsi="Times New Roman" w:cs="Times New Roman"/>
                <w:color w:val="000000" w:themeColor="text1"/>
                <w:sz w:val="20"/>
                <w:szCs w:val="20"/>
              </w:rPr>
              <w:t xml:space="preserve"> 29.5]</w:t>
            </w:r>
          </w:p>
        </w:tc>
      </w:tr>
      <w:tr w:rsidR="00754515" w:rsidRPr="00754515" w14:paraId="2C4C8172"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6C"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0.3 ,</w:t>
            </w:r>
            <w:proofErr w:type="gramEnd"/>
            <w:r w:rsidRPr="00754515">
              <w:rPr>
                <w:rFonts w:ascii="Times New Roman" w:eastAsia="Helvetica" w:hAnsi="Times New Roman" w:cs="Times New Roman"/>
                <w:color w:val="000000" w:themeColor="text1"/>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48.08]</w:t>
            </w:r>
          </w:p>
        </w:tc>
      </w:tr>
      <w:tr w:rsidR="00754515" w:rsidRPr="00754515" w14:paraId="2C4C8179"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0.32 ,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w:t>
            </w:r>
            <w:proofErr w:type="gramStart"/>
            <w:r w:rsidRPr="00754515">
              <w:rPr>
                <w:rFonts w:ascii="Times New Roman" w:eastAsia="Helvetica" w:hAnsi="Times New Roman" w:cs="Times New Roman"/>
                <w:color w:val="000000" w:themeColor="text1"/>
                <w:sz w:val="20"/>
                <w:szCs w:val="20"/>
              </w:rPr>
              <w:t>56 ,</w:t>
            </w:r>
            <w:proofErr w:type="gramEnd"/>
            <w:r w:rsidRPr="00754515">
              <w:rPr>
                <w:rFonts w:ascii="Times New Roman" w:eastAsia="Helvetica" w:hAnsi="Times New Roman" w:cs="Times New Roman"/>
                <w:color w:val="000000" w:themeColor="text1"/>
                <w:sz w:val="20"/>
                <w:szCs w:val="20"/>
              </w:rPr>
              <w:t xml:space="preserve"> 29.55]</w:t>
            </w:r>
          </w:p>
        </w:tc>
      </w:tr>
      <w:tr w:rsidR="00754515" w:rsidRPr="00754515" w14:paraId="2C4C81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B"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0.53 ,</w:t>
            </w:r>
            <w:proofErr w:type="gramEnd"/>
            <w:r w:rsidRPr="00754515">
              <w:rPr>
                <w:rFonts w:ascii="Times New Roman" w:eastAsia="Helvetica" w:hAnsi="Times New Roman" w:cs="Times New Roman"/>
                <w:color w:val="000000" w:themeColor="text1"/>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roofErr w:type="gramStart"/>
            <w:r w:rsidRPr="00754515">
              <w:rPr>
                <w:rFonts w:ascii="Times New Roman" w:eastAsia="Helvetica" w:hAnsi="Times New Roman" w:cs="Times New Roman"/>
                <w:color w:val="000000" w:themeColor="text1"/>
                <w:sz w:val="20"/>
                <w:szCs w:val="20"/>
              </w:rPr>
              <w:t>95 ,</w:t>
            </w:r>
            <w:proofErr w:type="gramEnd"/>
            <w:r w:rsidRPr="00754515">
              <w:rPr>
                <w:rFonts w:ascii="Times New Roman" w:eastAsia="Helvetica" w:hAnsi="Times New Roman" w:cs="Times New Roman"/>
                <w:color w:val="000000" w:themeColor="text1"/>
                <w:sz w:val="20"/>
                <w:szCs w:val="20"/>
              </w:rPr>
              <w:t xml:space="preserve"> 65.24]</w:t>
            </w:r>
          </w:p>
        </w:tc>
      </w:tr>
      <w:tr w:rsidR="00754515" w:rsidRPr="00754515" w14:paraId="2C4C8187"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0.19 ,</w:t>
            </w:r>
            <w:proofErr w:type="gramEnd"/>
            <w:r w:rsidRPr="00754515">
              <w:rPr>
                <w:rFonts w:ascii="Times New Roman" w:eastAsia="Helvetica" w:hAnsi="Times New Roman" w:cs="Times New Roman"/>
                <w:color w:val="000000" w:themeColor="text1"/>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w:t>
            </w:r>
            <w:proofErr w:type="gramStart"/>
            <w:r w:rsidRPr="00754515">
              <w:rPr>
                <w:rFonts w:ascii="Times New Roman" w:eastAsia="Helvetica" w:hAnsi="Times New Roman" w:cs="Times New Roman"/>
                <w:color w:val="000000" w:themeColor="text1"/>
                <w:sz w:val="20"/>
                <w:szCs w:val="20"/>
              </w:rPr>
              <w:t>02 ,</w:t>
            </w:r>
            <w:proofErr w:type="gramEnd"/>
            <w:r w:rsidRPr="00754515">
              <w:rPr>
                <w:rFonts w:ascii="Times New Roman" w:eastAsia="Helvetica" w:hAnsi="Times New Roman" w:cs="Times New Roman"/>
                <w:color w:val="000000" w:themeColor="text1"/>
                <w:sz w:val="20"/>
                <w:szCs w:val="20"/>
              </w:rPr>
              <w:t xml:space="preserve"> 42]</w:t>
            </w:r>
          </w:p>
        </w:tc>
      </w:tr>
      <w:tr w:rsidR="00754515" w:rsidRPr="00754515" w14:paraId="2C4C818E"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8"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0.13 ,</w:t>
            </w:r>
            <w:proofErr w:type="gramEnd"/>
            <w:r w:rsidRPr="00754515">
              <w:rPr>
                <w:rFonts w:ascii="Times New Roman" w:eastAsia="Helvetica" w:hAnsi="Times New Roman" w:cs="Times New Roman"/>
                <w:color w:val="000000" w:themeColor="text1"/>
                <w:sz w:val="20"/>
                <w:szCs w:val="20"/>
              </w:rPr>
              <w:t xml:space="preserve">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w:t>
            </w:r>
            <w:proofErr w:type="gramStart"/>
            <w:r w:rsidRPr="00754515">
              <w:rPr>
                <w:rFonts w:ascii="Times New Roman" w:eastAsia="Helvetica" w:hAnsi="Times New Roman" w:cs="Times New Roman"/>
                <w:color w:val="000000" w:themeColor="text1"/>
                <w:sz w:val="20"/>
                <w:szCs w:val="20"/>
              </w:rPr>
              <w:t>73 ,</w:t>
            </w:r>
            <w:proofErr w:type="gramEnd"/>
            <w:r w:rsidRPr="00754515">
              <w:rPr>
                <w:rFonts w:ascii="Times New Roman" w:eastAsia="Helvetica" w:hAnsi="Times New Roman" w:cs="Times New Roman"/>
                <w:color w:val="000000" w:themeColor="text1"/>
                <w:sz w:val="20"/>
                <w:szCs w:val="20"/>
              </w:rPr>
              <w:t xml:space="preserve"> 9.31]</w:t>
            </w:r>
          </w:p>
        </w:tc>
      </w:tr>
      <w:tr w:rsidR="00754515" w:rsidRPr="00754515" w14:paraId="2C4C8195"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0.17 ,</w:t>
            </w:r>
            <w:proofErr w:type="gramEnd"/>
            <w:r w:rsidRPr="00754515">
              <w:rPr>
                <w:rFonts w:ascii="Times New Roman" w:eastAsia="Helvetica" w:hAnsi="Times New Roman" w:cs="Times New Roman"/>
                <w:color w:val="000000" w:themeColor="text1"/>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w:t>
            </w:r>
            <w:proofErr w:type="gramStart"/>
            <w:r w:rsidRPr="00754515">
              <w:rPr>
                <w:rFonts w:ascii="Times New Roman" w:eastAsia="Helvetica" w:hAnsi="Times New Roman" w:cs="Times New Roman"/>
                <w:color w:val="000000" w:themeColor="text1"/>
                <w:sz w:val="20"/>
                <w:szCs w:val="20"/>
              </w:rPr>
              <w:t>01 ,</w:t>
            </w:r>
            <w:proofErr w:type="gramEnd"/>
            <w:r w:rsidRPr="00754515">
              <w:rPr>
                <w:rFonts w:ascii="Times New Roman" w:eastAsia="Helvetica" w:hAnsi="Times New Roman" w:cs="Times New Roman"/>
                <w:color w:val="000000" w:themeColor="text1"/>
                <w:sz w:val="20"/>
                <w:szCs w:val="20"/>
              </w:rPr>
              <w:t xml:space="preserve"> 9.51]</w:t>
            </w:r>
          </w:p>
        </w:tc>
      </w:tr>
      <w:tr w:rsidR="00754515" w:rsidRPr="00754515" w14:paraId="2C4C819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0.35 ,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w:t>
            </w:r>
            <w:proofErr w:type="gramStart"/>
            <w:r w:rsidRPr="00754515">
              <w:rPr>
                <w:rFonts w:ascii="Times New Roman" w:eastAsia="Helvetica" w:hAnsi="Times New Roman" w:cs="Times New Roman"/>
                <w:color w:val="000000" w:themeColor="text1"/>
                <w:sz w:val="20"/>
                <w:szCs w:val="20"/>
              </w:rPr>
              <w:t>53 ,</w:t>
            </w:r>
            <w:proofErr w:type="gramEnd"/>
            <w:r w:rsidRPr="00754515">
              <w:rPr>
                <w:rFonts w:ascii="Times New Roman" w:eastAsia="Helvetica" w:hAnsi="Times New Roman" w:cs="Times New Roman"/>
                <w:color w:val="000000" w:themeColor="text1"/>
                <w:sz w:val="20"/>
                <w:szCs w:val="20"/>
              </w:rPr>
              <w:t xml:space="preserve"> 60.1]</w:t>
            </w:r>
          </w:p>
        </w:tc>
      </w:tr>
      <w:tr w:rsidR="00754515" w:rsidRPr="00754515" w14:paraId="2C4C81A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0.39 ,</w:t>
            </w:r>
            <w:proofErr w:type="gramEnd"/>
            <w:r w:rsidRPr="00754515">
              <w:rPr>
                <w:rFonts w:ascii="Times New Roman" w:eastAsia="Helvetica" w:hAnsi="Times New Roman" w:cs="Times New Roman"/>
                <w:color w:val="000000" w:themeColor="text1"/>
                <w:sz w:val="20"/>
                <w:szCs w:val="20"/>
              </w:rPr>
              <w:t xml:space="preserve">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w:t>
            </w:r>
            <w:proofErr w:type="gramStart"/>
            <w:r w:rsidRPr="00754515">
              <w:rPr>
                <w:rFonts w:ascii="Times New Roman" w:eastAsia="Helvetica" w:hAnsi="Times New Roman" w:cs="Times New Roman"/>
                <w:color w:val="000000" w:themeColor="text1"/>
                <w:sz w:val="20"/>
                <w:szCs w:val="20"/>
              </w:rPr>
              <w:t>08 ,</w:t>
            </w:r>
            <w:proofErr w:type="gramEnd"/>
            <w:r w:rsidRPr="00754515">
              <w:rPr>
                <w:rFonts w:ascii="Times New Roman" w:eastAsia="Helvetica" w:hAnsi="Times New Roman" w:cs="Times New Roman"/>
                <w:color w:val="000000" w:themeColor="text1"/>
                <w:sz w:val="20"/>
                <w:szCs w:val="20"/>
              </w:rPr>
              <w:t xml:space="preserve"> 25.61]</w:t>
            </w:r>
          </w:p>
        </w:tc>
      </w:tr>
      <w:tr w:rsidR="00754515" w:rsidRPr="00754515" w14:paraId="2C4C81A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0.45 ,</w:t>
            </w:r>
            <w:proofErr w:type="gramEnd"/>
            <w:r w:rsidRPr="00754515">
              <w:rPr>
                <w:rFonts w:ascii="Times New Roman" w:eastAsia="Helvetica" w:hAnsi="Times New Roman" w:cs="Times New Roman"/>
                <w:color w:val="000000" w:themeColor="text1"/>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w:t>
            </w:r>
            <w:proofErr w:type="gramStart"/>
            <w:r w:rsidRPr="00754515">
              <w:rPr>
                <w:rFonts w:ascii="Times New Roman" w:eastAsia="Helvetica" w:hAnsi="Times New Roman" w:cs="Times New Roman"/>
                <w:color w:val="000000" w:themeColor="text1"/>
                <w:sz w:val="20"/>
                <w:szCs w:val="20"/>
              </w:rPr>
              <w:t>82 ,</w:t>
            </w:r>
            <w:proofErr w:type="gramEnd"/>
            <w:r w:rsidRPr="00754515">
              <w:rPr>
                <w:rFonts w:ascii="Times New Roman" w:eastAsia="Helvetica" w:hAnsi="Times New Roman" w:cs="Times New Roman"/>
                <w:color w:val="000000" w:themeColor="text1"/>
                <w:sz w:val="20"/>
                <w:szCs w:val="20"/>
              </w:rPr>
              <w:t xml:space="preserve"> 53.5]</w:t>
            </w:r>
          </w:p>
        </w:tc>
      </w:tr>
    </w:tbl>
    <w:p w14:paraId="2C4C81AB" w14:textId="548D6E35" w:rsidR="004436F5" w:rsidRPr="00754515" w:rsidRDefault="004436F5">
      <w:pPr>
        <w:pStyle w:val="BodyText"/>
        <w:rPr>
          <w:rFonts w:ascii="Times New Roman" w:hAnsi="Times New Roman" w:cs="Times New Roman"/>
          <w:color w:val="000000" w:themeColor="text1"/>
        </w:rPr>
      </w:pPr>
    </w:p>
    <w:bookmarkEnd w:id="377"/>
    <w:p w14:paraId="2C4C81AC" w14:textId="77777777" w:rsidR="004436F5" w:rsidRPr="00754515" w:rsidRDefault="006C531E" w:rsidP="00F15BAA">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754515" w:rsidRPr="00754515" w14:paraId="2C4C81B0"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78"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r>
      <w:tr w:rsidR="00754515" w:rsidRPr="00754515" w14:paraId="2C4C81B8"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1C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55.88 ,</w:t>
            </w:r>
            <w:proofErr w:type="gramEnd"/>
            <w:r w:rsidRPr="00754515">
              <w:rPr>
                <w:rFonts w:ascii="Times New Roman" w:eastAsia="Helvetica" w:hAnsi="Times New Roman" w:cs="Times New Roman"/>
                <w:color w:val="000000" w:themeColor="text1"/>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192.5 ,</w:t>
            </w:r>
            <w:proofErr w:type="gramEnd"/>
            <w:r w:rsidRPr="00754515">
              <w:rPr>
                <w:rFonts w:ascii="Times New Roman" w:eastAsia="Helvetica" w:hAnsi="Times New Roman" w:cs="Times New Roman"/>
                <w:color w:val="000000" w:themeColor="text1"/>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622.8</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74.23 ,</w:t>
            </w:r>
            <w:proofErr w:type="gramEnd"/>
            <w:r w:rsidRPr="00754515">
              <w:rPr>
                <w:rFonts w:ascii="Times New Roman" w:eastAsia="Helvetica" w:hAnsi="Times New Roman" w:cs="Times New Roman"/>
                <w:color w:val="000000" w:themeColor="text1"/>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84.63 ,</w:t>
            </w:r>
            <w:proofErr w:type="gramEnd"/>
            <w:r w:rsidRPr="00754515">
              <w:rPr>
                <w:rFonts w:ascii="Times New Roman" w:eastAsia="Helvetica" w:hAnsi="Times New Roman" w:cs="Times New Roman"/>
                <w:color w:val="000000" w:themeColor="text1"/>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742.2</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71.33 ,</w:t>
            </w:r>
            <w:proofErr w:type="gramEnd"/>
            <w:r w:rsidRPr="00754515">
              <w:rPr>
                <w:rFonts w:ascii="Times New Roman" w:eastAsia="Helvetica" w:hAnsi="Times New Roman" w:cs="Times New Roman"/>
                <w:color w:val="000000" w:themeColor="text1"/>
                <w:sz w:val="20"/>
                <w:szCs w:val="20"/>
              </w:rPr>
              <w:t xml:space="preserve"> 2344.85]</w:t>
            </w:r>
          </w:p>
        </w:tc>
      </w:tr>
      <w:tr w:rsidR="00754515" w:rsidRPr="00754515" w14:paraId="2C4C81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1235.7</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257.98 ,</w:t>
            </w:r>
            <w:proofErr w:type="gramEnd"/>
            <w:r w:rsidRPr="00754515">
              <w:rPr>
                <w:rFonts w:ascii="Times New Roman" w:eastAsia="Helvetica" w:hAnsi="Times New Roman" w:cs="Times New Roman"/>
                <w:color w:val="000000" w:themeColor="text1"/>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203.12 ,</w:t>
            </w:r>
            <w:proofErr w:type="gramEnd"/>
            <w:r w:rsidRPr="00754515">
              <w:rPr>
                <w:rFonts w:ascii="Times New Roman" w:eastAsia="Helvetica" w:hAnsi="Times New Roman" w:cs="Times New Roman"/>
                <w:color w:val="000000" w:themeColor="text1"/>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852.4</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115.38 ,</w:t>
            </w:r>
            <w:proofErr w:type="gramEnd"/>
            <w:r w:rsidRPr="00754515">
              <w:rPr>
                <w:rFonts w:ascii="Times New Roman" w:eastAsia="Helvetica" w:hAnsi="Times New Roman" w:cs="Times New Roman"/>
                <w:color w:val="000000" w:themeColor="text1"/>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840.9</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98.2 ,</w:t>
            </w:r>
            <w:proofErr w:type="gramEnd"/>
            <w:r w:rsidRPr="00754515">
              <w:rPr>
                <w:rFonts w:ascii="Times New Roman" w:eastAsia="Helvetica" w:hAnsi="Times New Roman" w:cs="Times New Roman"/>
                <w:color w:val="000000" w:themeColor="text1"/>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1360.25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145.43 ,</w:t>
            </w:r>
            <w:proofErr w:type="gramEnd"/>
            <w:r w:rsidRPr="00754515">
              <w:rPr>
                <w:rFonts w:ascii="Times New Roman" w:eastAsia="Helvetica" w:hAnsi="Times New Roman" w:cs="Times New Roman"/>
                <w:color w:val="000000" w:themeColor="text1"/>
                <w:sz w:val="20"/>
                <w:szCs w:val="20"/>
              </w:rPr>
              <w:t xml:space="preserve"> 6131.73]</w:t>
            </w:r>
          </w:p>
        </w:tc>
      </w:tr>
      <w:tr w:rsidR="00754515" w:rsidRPr="00754515" w14:paraId="2C4C81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84.93 ,</w:t>
            </w:r>
            <w:proofErr w:type="gramEnd"/>
            <w:r w:rsidRPr="00754515">
              <w:rPr>
                <w:rFonts w:ascii="Times New Roman" w:eastAsia="Helvetica" w:hAnsi="Times New Roman" w:cs="Times New Roman"/>
                <w:color w:val="000000" w:themeColor="text1"/>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729.95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92.8 ,</w:t>
            </w:r>
            <w:proofErr w:type="gramEnd"/>
            <w:r w:rsidRPr="00754515">
              <w:rPr>
                <w:rFonts w:ascii="Times New Roman" w:eastAsia="Helvetica" w:hAnsi="Times New Roman" w:cs="Times New Roman"/>
                <w:color w:val="000000" w:themeColor="text1"/>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94.1 ,</w:t>
            </w:r>
            <w:proofErr w:type="gramEnd"/>
            <w:r w:rsidRPr="00754515">
              <w:rPr>
                <w:rFonts w:ascii="Times New Roman" w:eastAsia="Helvetica" w:hAnsi="Times New Roman" w:cs="Times New Roman"/>
                <w:color w:val="000000" w:themeColor="text1"/>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70.75 ,</w:t>
            </w:r>
            <w:proofErr w:type="gramEnd"/>
            <w:r w:rsidRPr="00754515">
              <w:rPr>
                <w:rFonts w:ascii="Times New Roman" w:eastAsia="Helvetica" w:hAnsi="Times New Roman" w:cs="Times New Roman"/>
                <w:color w:val="000000" w:themeColor="text1"/>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24.63 ,</w:t>
            </w:r>
            <w:proofErr w:type="gramEnd"/>
            <w:r w:rsidRPr="00754515">
              <w:rPr>
                <w:rFonts w:ascii="Times New Roman" w:eastAsia="Helvetica" w:hAnsi="Times New Roman" w:cs="Times New Roman"/>
                <w:color w:val="000000" w:themeColor="text1"/>
                <w:sz w:val="20"/>
                <w:szCs w:val="20"/>
              </w:rPr>
              <w:t xml:space="preserve"> 1915.57]</w:t>
            </w:r>
          </w:p>
        </w:tc>
      </w:tr>
      <w:tr w:rsidR="00754515" w:rsidRPr="00754515" w14:paraId="2C4C81D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29.75 ,</w:t>
            </w:r>
            <w:proofErr w:type="gramEnd"/>
            <w:r w:rsidRPr="00754515">
              <w:rPr>
                <w:rFonts w:ascii="Times New Roman" w:eastAsia="Helvetica" w:hAnsi="Times New Roman" w:cs="Times New Roman"/>
                <w:color w:val="000000" w:themeColor="text1"/>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60.08 ,</w:t>
            </w:r>
            <w:proofErr w:type="gramEnd"/>
            <w:r w:rsidRPr="00754515">
              <w:rPr>
                <w:rFonts w:ascii="Times New Roman" w:eastAsia="Helvetica" w:hAnsi="Times New Roman" w:cs="Times New Roman"/>
                <w:color w:val="000000" w:themeColor="text1"/>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30.88 ,</w:t>
            </w:r>
            <w:proofErr w:type="gramEnd"/>
            <w:r w:rsidRPr="00754515">
              <w:rPr>
                <w:rFonts w:ascii="Times New Roman" w:eastAsia="Helvetica" w:hAnsi="Times New Roman" w:cs="Times New Roman"/>
                <w:color w:val="000000" w:themeColor="text1"/>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962.15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35.93 ,</w:t>
            </w:r>
            <w:proofErr w:type="gramEnd"/>
            <w:r w:rsidRPr="00754515">
              <w:rPr>
                <w:rFonts w:ascii="Times New Roman" w:eastAsia="Helvetica" w:hAnsi="Times New Roman" w:cs="Times New Roman"/>
                <w:color w:val="000000" w:themeColor="text1"/>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1031.05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19.88 ,</w:t>
            </w:r>
            <w:proofErr w:type="gramEnd"/>
            <w:r w:rsidRPr="00754515">
              <w:rPr>
                <w:rFonts w:ascii="Times New Roman" w:eastAsia="Helvetica" w:hAnsi="Times New Roman" w:cs="Times New Roman"/>
                <w:color w:val="000000" w:themeColor="text1"/>
                <w:sz w:val="20"/>
                <w:szCs w:val="20"/>
              </w:rPr>
              <w:t xml:space="preserve"> 4106.82]</w:t>
            </w:r>
          </w:p>
        </w:tc>
      </w:tr>
      <w:tr w:rsidR="00754515" w:rsidRPr="00754515" w14:paraId="2C4C81E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r>
      <w:tr w:rsidR="00754515" w:rsidRPr="00754515" w14:paraId="2C4C81E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r>
      <w:tr w:rsidR="00754515" w:rsidRPr="00754515" w14:paraId="2C4C81F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r>
      <w:tr w:rsidR="00754515" w:rsidRPr="00754515" w14:paraId="2C4C81F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r>
      <w:tr w:rsidR="00754515" w:rsidRPr="00754515" w14:paraId="2C4C820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w:t>
            </w:r>
            <w:r w:rsidRPr="00754515">
              <w:rPr>
                <w:rFonts w:ascii="Times New Roman" w:eastAsia="Helvetica" w:hAnsi="Times New Roman" w:cs="Times New Roman"/>
                <w:color w:val="000000" w:themeColor="text1"/>
                <w:sz w:val="20"/>
                <w:szCs w:val="20"/>
              </w:rPr>
              <w:br/>
              <w:t>[-126.</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w:t>
            </w:r>
            <w:r w:rsidRPr="00754515">
              <w:rPr>
                <w:rFonts w:ascii="Times New Roman" w:eastAsia="Helvetica" w:hAnsi="Times New Roman" w:cs="Times New Roman"/>
                <w:color w:val="000000" w:themeColor="text1"/>
                <w:sz w:val="20"/>
                <w:szCs w:val="20"/>
              </w:rPr>
              <w:br/>
              <w:t>[-180.</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w:t>
            </w:r>
            <w:r w:rsidRPr="00754515">
              <w:rPr>
                <w:rFonts w:ascii="Times New Roman" w:eastAsia="Helvetica" w:hAnsi="Times New Roman" w:cs="Times New Roman"/>
                <w:color w:val="000000" w:themeColor="text1"/>
                <w:sz w:val="20"/>
                <w:szCs w:val="20"/>
              </w:rPr>
              <w:br/>
              <w:t>[-85.</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w:t>
            </w:r>
            <w:r w:rsidRPr="00754515">
              <w:rPr>
                <w:rFonts w:ascii="Times New Roman" w:eastAsia="Helvetica" w:hAnsi="Times New Roman" w:cs="Times New Roman"/>
                <w:color w:val="000000" w:themeColor="text1"/>
                <w:sz w:val="20"/>
                <w:szCs w:val="20"/>
              </w:rPr>
              <w:br/>
              <w:t>[-118.</w:t>
            </w:r>
            <w:proofErr w:type="gramStart"/>
            <w:r w:rsidRPr="00754515">
              <w:rPr>
                <w:rFonts w:ascii="Times New Roman" w:eastAsia="Helvetica" w:hAnsi="Times New Roman" w:cs="Times New Roman"/>
                <w:color w:val="000000" w:themeColor="text1"/>
                <w:sz w:val="20"/>
                <w:szCs w:val="20"/>
              </w:rPr>
              <w:t>62 ,</w:t>
            </w:r>
            <w:proofErr w:type="gramEnd"/>
            <w:r w:rsidRPr="00754515">
              <w:rPr>
                <w:rFonts w:ascii="Times New Roman" w:eastAsia="Helvetica" w:hAnsi="Times New Roman" w:cs="Times New Roman"/>
                <w:color w:val="000000" w:themeColor="text1"/>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12.05</w:t>
            </w:r>
            <w:r w:rsidRPr="00754515">
              <w:rPr>
                <w:rFonts w:ascii="Times New Roman" w:eastAsia="Helvetica" w:hAnsi="Times New Roman" w:cs="Times New Roman"/>
                <w:color w:val="000000" w:themeColor="text1"/>
                <w:sz w:val="20"/>
                <w:szCs w:val="20"/>
              </w:rPr>
              <w:br/>
              <w:t>[-186.</w:t>
            </w:r>
            <w:proofErr w:type="gramStart"/>
            <w:r w:rsidRPr="00754515">
              <w:rPr>
                <w:rFonts w:ascii="Times New Roman" w:eastAsia="Helvetica" w:hAnsi="Times New Roman" w:cs="Times New Roman"/>
                <w:color w:val="000000" w:themeColor="text1"/>
                <w:sz w:val="20"/>
                <w:szCs w:val="20"/>
              </w:rPr>
              <w:t>6 ,</w:t>
            </w:r>
            <w:proofErr w:type="gramEnd"/>
            <w:r w:rsidRPr="00754515">
              <w:rPr>
                <w:rFonts w:ascii="Times New Roman" w:eastAsia="Helvetica" w:hAnsi="Times New Roman" w:cs="Times New Roman"/>
                <w:color w:val="000000" w:themeColor="text1"/>
                <w:sz w:val="20"/>
                <w:szCs w:val="20"/>
              </w:rPr>
              <w:t xml:space="preserve"> 228.85]</w:t>
            </w:r>
          </w:p>
        </w:tc>
      </w:tr>
      <w:tr w:rsidR="00754515" w:rsidRPr="00754515" w14:paraId="2C4C820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-15.11</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65 ,</w:t>
            </w:r>
            <w:proofErr w:type="gramEnd"/>
            <w:r w:rsidRPr="00754515">
              <w:rPr>
                <w:rFonts w:ascii="Times New Roman" w:eastAsia="Helvetica" w:hAnsi="Times New Roman" w:cs="Times New Roman"/>
                <w:color w:val="000000" w:themeColor="text1"/>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28.65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27 ,</w:t>
            </w:r>
            <w:proofErr w:type="gramEnd"/>
            <w:r w:rsidRPr="00754515">
              <w:rPr>
                <w:rFonts w:ascii="Times New Roman" w:eastAsia="Helvetica" w:hAnsi="Times New Roman" w:cs="Times New Roman"/>
                <w:color w:val="000000" w:themeColor="text1"/>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-12.74</w:t>
            </w:r>
            <w:r w:rsidRPr="00754515">
              <w:rPr>
                <w:rFonts w:ascii="Times New Roman" w:eastAsia="Helvetica" w:hAnsi="Times New Roman" w:cs="Times New Roman"/>
                <w:color w:val="000000" w:themeColor="text1"/>
                <w:sz w:val="20"/>
                <w:szCs w:val="20"/>
              </w:rPr>
              <w:br/>
              <w:t>[-120.</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1.68</w:t>
            </w:r>
            <w:r w:rsidRPr="00754515">
              <w:rPr>
                <w:rFonts w:ascii="Times New Roman" w:eastAsia="Helvetica" w:hAnsi="Times New Roman" w:cs="Times New Roman"/>
                <w:color w:val="000000" w:themeColor="text1"/>
                <w:sz w:val="20"/>
                <w:szCs w:val="20"/>
              </w:rPr>
              <w:br/>
              <w:t>[-108.</w:t>
            </w:r>
            <w:proofErr w:type="gramStart"/>
            <w:r w:rsidRPr="00754515">
              <w:rPr>
                <w:rFonts w:ascii="Times New Roman" w:eastAsia="Helvetica" w:hAnsi="Times New Roman" w:cs="Times New Roman"/>
                <w:color w:val="000000" w:themeColor="text1"/>
                <w:sz w:val="20"/>
                <w:szCs w:val="20"/>
              </w:rPr>
              <w:t>4 ,</w:t>
            </w:r>
            <w:proofErr w:type="gramEnd"/>
            <w:r w:rsidRPr="00754515">
              <w:rPr>
                <w:rFonts w:ascii="Times New Roman" w:eastAsia="Helvetica" w:hAnsi="Times New Roman" w:cs="Times New Roman"/>
                <w:color w:val="000000" w:themeColor="text1"/>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-15.71</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148 ,</w:t>
            </w:r>
            <w:proofErr w:type="gramEnd"/>
            <w:r w:rsidRPr="00754515">
              <w:rPr>
                <w:rFonts w:ascii="Times New Roman" w:eastAsia="Helvetica" w:hAnsi="Times New Roman" w:cs="Times New Roman"/>
                <w:color w:val="000000" w:themeColor="text1"/>
                <w:sz w:val="20"/>
                <w:szCs w:val="20"/>
              </w:rPr>
              <w:t xml:space="preserve"> 84.4]</w:t>
            </w:r>
          </w:p>
        </w:tc>
      </w:tr>
      <w:tr w:rsidR="00754515" w:rsidRPr="00754515" w14:paraId="2C4C82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r w:rsidRPr="00754515">
              <w:rPr>
                <w:rFonts w:ascii="Times New Roman" w:eastAsia="Helvetica" w:hAnsi="Times New Roman" w:cs="Times New Roman"/>
                <w:color w:val="000000" w:themeColor="text1"/>
                <w:sz w:val="20"/>
                <w:szCs w:val="20"/>
              </w:rPr>
              <w:br/>
              <w:t>[-141.</w:t>
            </w:r>
            <w:proofErr w:type="gramStart"/>
            <w:r w:rsidRPr="00754515">
              <w:rPr>
                <w:rFonts w:ascii="Times New Roman" w:eastAsia="Helvetica" w:hAnsi="Times New Roman" w:cs="Times New Roman"/>
                <w:color w:val="000000" w:themeColor="text1"/>
                <w:sz w:val="20"/>
                <w:szCs w:val="20"/>
              </w:rPr>
              <w:t>42 ,</w:t>
            </w:r>
            <w:proofErr w:type="gramEnd"/>
            <w:r w:rsidRPr="00754515">
              <w:rPr>
                <w:rFonts w:ascii="Times New Roman" w:eastAsia="Helvetica" w:hAnsi="Times New Roman" w:cs="Times New Roman"/>
                <w:color w:val="000000" w:themeColor="text1"/>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55 ,</w:t>
            </w:r>
            <w:proofErr w:type="gramEnd"/>
            <w:r w:rsidRPr="00754515">
              <w:rPr>
                <w:rFonts w:ascii="Times New Roman" w:eastAsia="Helvetica" w:hAnsi="Times New Roman" w:cs="Times New Roman"/>
                <w:color w:val="000000" w:themeColor="text1"/>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-3.95</w:t>
            </w:r>
            <w:r w:rsidRPr="00754515">
              <w:rPr>
                <w:rFonts w:ascii="Times New Roman" w:eastAsia="Helvetica" w:hAnsi="Times New Roman" w:cs="Times New Roman"/>
                <w:color w:val="000000" w:themeColor="text1"/>
                <w:sz w:val="20"/>
                <w:szCs w:val="20"/>
              </w:rPr>
              <w:br/>
              <w:t>[-142.</w:t>
            </w:r>
            <w:proofErr w:type="gramStart"/>
            <w:r w:rsidRPr="00754515">
              <w:rPr>
                <w:rFonts w:ascii="Times New Roman" w:eastAsia="Helvetica" w:hAnsi="Times New Roman" w:cs="Times New Roman"/>
                <w:color w:val="000000" w:themeColor="text1"/>
                <w:sz w:val="20"/>
                <w:szCs w:val="20"/>
              </w:rPr>
              <w:t>12 ,</w:t>
            </w:r>
            <w:proofErr w:type="gramEnd"/>
            <w:r w:rsidRPr="00754515">
              <w:rPr>
                <w:rFonts w:ascii="Times New Roman" w:eastAsia="Helvetica" w:hAnsi="Times New Roman" w:cs="Times New Roman"/>
                <w:color w:val="000000" w:themeColor="text1"/>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27.25</w:t>
            </w:r>
            <w:r w:rsidRPr="00754515">
              <w:rPr>
                <w:rFonts w:ascii="Times New Roman" w:eastAsia="Helvetica" w:hAnsi="Times New Roman" w:cs="Times New Roman"/>
                <w:color w:val="000000" w:themeColor="text1"/>
                <w:sz w:val="20"/>
                <w:szCs w:val="20"/>
              </w:rPr>
              <w:br/>
              <w:t>[-77.</w:t>
            </w:r>
            <w:proofErr w:type="gramStart"/>
            <w:r w:rsidRPr="00754515">
              <w:rPr>
                <w:rFonts w:ascii="Times New Roman" w:eastAsia="Helvetica" w:hAnsi="Times New Roman" w:cs="Times New Roman"/>
                <w:color w:val="000000" w:themeColor="text1"/>
                <w:sz w:val="20"/>
                <w:szCs w:val="20"/>
              </w:rPr>
              <w:t>38 ,</w:t>
            </w:r>
            <w:proofErr w:type="gramEnd"/>
            <w:r w:rsidRPr="00754515">
              <w:rPr>
                <w:rFonts w:ascii="Times New Roman" w:eastAsia="Helvetica" w:hAnsi="Times New Roman" w:cs="Times New Roman"/>
                <w:color w:val="000000" w:themeColor="text1"/>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101 ,</w:t>
            </w:r>
            <w:proofErr w:type="gramEnd"/>
            <w:r w:rsidRPr="00754515">
              <w:rPr>
                <w:rFonts w:ascii="Times New Roman" w:eastAsia="Helvetica" w:hAnsi="Times New Roman" w:cs="Times New Roman"/>
                <w:color w:val="000000" w:themeColor="text1"/>
                <w:sz w:val="20"/>
                <w:szCs w:val="20"/>
              </w:rPr>
              <w:t xml:space="preserve"> 164.22]</w:t>
            </w:r>
          </w:p>
        </w:tc>
      </w:tr>
      <w:tr w:rsidR="00754515" w:rsidRPr="00754515" w14:paraId="2C4C8218"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w:t>
            </w:r>
            <w:r w:rsidRPr="00754515">
              <w:rPr>
                <w:rFonts w:ascii="Times New Roman" w:eastAsia="Helvetica" w:hAnsi="Times New Roman" w:cs="Times New Roman"/>
                <w:color w:val="000000" w:themeColor="text1"/>
                <w:sz w:val="20"/>
                <w:szCs w:val="20"/>
              </w:rPr>
              <w:br/>
              <w:t>[-188.</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-14.15</w:t>
            </w:r>
            <w:r w:rsidRPr="00754515">
              <w:rPr>
                <w:rFonts w:ascii="Times New Roman" w:eastAsia="Helvetica" w:hAnsi="Times New Roman" w:cs="Times New Roman"/>
                <w:color w:val="000000" w:themeColor="text1"/>
                <w:sz w:val="20"/>
                <w:szCs w:val="20"/>
              </w:rPr>
              <w:br/>
              <w:t>[-203.</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r w:rsidRPr="00754515">
              <w:rPr>
                <w:rFonts w:ascii="Times New Roman" w:eastAsia="Helvetica" w:hAnsi="Times New Roman" w:cs="Times New Roman"/>
                <w:color w:val="000000" w:themeColor="text1"/>
                <w:sz w:val="20"/>
                <w:szCs w:val="20"/>
              </w:rPr>
              <w:br/>
              <w:t>[-105.</w:t>
            </w:r>
            <w:proofErr w:type="gramStart"/>
            <w:r w:rsidRPr="00754515">
              <w:rPr>
                <w:rFonts w:ascii="Times New Roman" w:eastAsia="Helvetica" w:hAnsi="Times New Roman" w:cs="Times New Roman"/>
                <w:color w:val="000000" w:themeColor="text1"/>
                <w:sz w:val="20"/>
                <w:szCs w:val="20"/>
              </w:rPr>
              <w:t>78 ,</w:t>
            </w:r>
            <w:proofErr w:type="gramEnd"/>
            <w:r w:rsidRPr="00754515">
              <w:rPr>
                <w:rFonts w:ascii="Times New Roman" w:eastAsia="Helvetica" w:hAnsi="Times New Roman" w:cs="Times New Roman"/>
                <w:color w:val="000000" w:themeColor="text1"/>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w:t>
            </w:r>
            <w:r w:rsidRPr="00754515">
              <w:rPr>
                <w:rFonts w:ascii="Times New Roman" w:eastAsia="Helvetica" w:hAnsi="Times New Roman" w:cs="Times New Roman"/>
                <w:color w:val="000000" w:themeColor="text1"/>
                <w:sz w:val="20"/>
                <w:szCs w:val="20"/>
              </w:rPr>
              <w:br/>
              <w:t>[-119.</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-24.84</w:t>
            </w:r>
            <w:r w:rsidRPr="00754515">
              <w:rPr>
                <w:rFonts w:ascii="Times New Roman" w:eastAsia="Helvetica" w:hAnsi="Times New Roman" w:cs="Times New Roman"/>
                <w:color w:val="000000" w:themeColor="text1"/>
                <w:sz w:val="20"/>
                <w:szCs w:val="20"/>
              </w:rPr>
              <w:br/>
              <w:t>[-182.</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74.95]</w:t>
            </w:r>
          </w:p>
        </w:tc>
      </w:tr>
    </w:tbl>
    <w:p w14:paraId="2C4C8219" w14:textId="3CD3982E" w:rsidR="004436F5" w:rsidRPr="00754515" w:rsidRDefault="004436F5">
      <w:pPr>
        <w:pStyle w:val="BodyText"/>
        <w:rPr>
          <w:rFonts w:ascii="Times New Roman" w:hAnsi="Times New Roman" w:cs="Times New Roman"/>
          <w:color w:val="000000" w:themeColor="text1"/>
        </w:rPr>
      </w:pPr>
    </w:p>
    <w:bookmarkEnd w:id="378"/>
    <w:p w14:paraId="2C4C821A"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21B" w14:textId="77777777" w:rsidR="004436F5" w:rsidRPr="00754515" w:rsidRDefault="006C531E" w:rsidP="008A17C8">
      <w:pPr>
        <w:pStyle w:val="Heading4"/>
        <w:spacing w:line="480" w:lineRule="auto"/>
        <w:rPr>
          <w:rFonts w:ascii="Times New Roman" w:hAnsi="Times New Roman" w:cs="Times New Roman"/>
          <w:color w:val="000000" w:themeColor="text1"/>
        </w:rPr>
      </w:pPr>
      <w:bookmarkStart w:id="379" w:name="model-results"/>
      <w:bookmarkEnd w:id="376"/>
      <w:r w:rsidRPr="00754515">
        <w:rPr>
          <w:rFonts w:ascii="Times New Roman" w:hAnsi="Times New Roman" w:cs="Times New Roman"/>
          <w:color w:val="000000" w:themeColor="text1"/>
        </w:rPr>
        <w:lastRenderedPageBreak/>
        <w:t>Model results</w:t>
      </w:r>
    </w:p>
    <w:p w14:paraId="2C4C821C" w14:textId="77777777" w:rsidR="004436F5" w:rsidRPr="00754515" w:rsidRDefault="006C531E" w:rsidP="008A17C8">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S3A.- Summary of the model fitted for </w:t>
      </w:r>
      <w:proofErr w:type="spellStart"/>
      <w:r w:rsidRPr="00754515">
        <w:rPr>
          <w:rFonts w:ascii="Times New Roman" w:hAnsi="Times New Roman" w:cs="Times New Roman"/>
          <w:i/>
          <w:iCs/>
          <w:color w:val="000000" w:themeColor="text1"/>
        </w:rPr>
        <w:t>loglatency</w:t>
      </w:r>
      <w:proofErr w:type="spellEnd"/>
      <w:r w:rsidRPr="00754515">
        <w:rPr>
          <w:rFonts w:ascii="Times New Roman" w:hAnsi="Times New Roman" w:cs="Times New Roman"/>
          <w:i/>
          <w:iCs/>
          <w:color w:val="000000" w:themeColor="text1"/>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22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80" w:name="tbl-summary_la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23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6871.87</w:t>
            </w:r>
          </w:p>
        </w:tc>
      </w:tr>
      <w:tr w:rsidR="00754515" w:rsidRPr="00754515" w14:paraId="2C4C823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8069.68</w:t>
            </w:r>
          </w:p>
        </w:tc>
      </w:tr>
      <w:tr w:rsidR="00754515" w:rsidRPr="00754515" w14:paraId="2C4C824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8779.16</w:t>
            </w:r>
          </w:p>
        </w:tc>
      </w:tr>
      <w:tr w:rsidR="00754515" w:rsidRPr="00754515" w14:paraId="2C4C824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8099.56</w:t>
            </w:r>
          </w:p>
        </w:tc>
      </w:tr>
      <w:tr w:rsidR="00754515" w:rsidRPr="00754515" w14:paraId="2C4C825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8113.94</w:t>
            </w:r>
          </w:p>
        </w:tc>
      </w:tr>
      <w:tr w:rsidR="00754515" w:rsidRPr="00754515" w14:paraId="2C4C826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6468.22</w:t>
            </w:r>
          </w:p>
        </w:tc>
      </w:tr>
      <w:tr w:rsidR="00754515" w:rsidRPr="00754515" w14:paraId="2C4C826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6160.76</w:t>
            </w:r>
          </w:p>
        </w:tc>
      </w:tr>
      <w:tr w:rsidR="00754515" w:rsidRPr="00754515" w14:paraId="2C4C827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7259.40</w:t>
            </w:r>
          </w:p>
        </w:tc>
      </w:tr>
      <w:tr w:rsidR="00754515" w:rsidRPr="00754515" w14:paraId="2C4C82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6844.75</w:t>
            </w:r>
          </w:p>
        </w:tc>
      </w:tr>
      <w:tr w:rsidR="00754515" w:rsidRPr="00754515" w14:paraId="2C4C828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7514.61</w:t>
            </w:r>
          </w:p>
        </w:tc>
      </w:tr>
      <w:tr w:rsidR="00754515" w:rsidRPr="00754515" w14:paraId="2C4C829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8115.85</w:t>
            </w:r>
          </w:p>
        </w:tc>
      </w:tr>
      <w:tr w:rsidR="00754515" w:rsidRPr="00754515" w14:paraId="2C4C829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7473.31</w:t>
            </w:r>
          </w:p>
        </w:tc>
      </w:tr>
      <w:tr w:rsidR="00754515" w:rsidRPr="00754515" w14:paraId="2C4C82A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b_loglatency_test_type3VS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7570.16</w:t>
            </w:r>
          </w:p>
        </w:tc>
      </w:tr>
      <w:tr w:rsidR="00754515" w:rsidRPr="00754515" w14:paraId="2C4C82B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7715.18</w:t>
            </w:r>
          </w:p>
        </w:tc>
      </w:tr>
      <w:tr w:rsidR="00754515" w:rsidRPr="00754515" w14:paraId="2C4C82B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8062.19</w:t>
            </w:r>
          </w:p>
        </w:tc>
      </w:tr>
      <w:tr w:rsidR="00754515" w:rsidRPr="00754515" w14:paraId="2C4C82C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7755.73</w:t>
            </w:r>
          </w:p>
        </w:tc>
      </w:tr>
      <w:tr w:rsidR="00754515" w:rsidRPr="00754515" w14:paraId="2C4C82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8063.37</w:t>
            </w:r>
          </w:p>
        </w:tc>
      </w:tr>
      <w:tr w:rsidR="00754515" w:rsidRPr="00754515" w14:paraId="2C4C82D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5908.08</w:t>
            </w:r>
          </w:p>
        </w:tc>
      </w:tr>
      <w:tr w:rsidR="00754515" w:rsidRPr="00754515" w14:paraId="2C4C82E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7366.37</w:t>
            </w:r>
          </w:p>
        </w:tc>
      </w:tr>
      <w:tr w:rsidR="00754515" w:rsidRPr="00754515" w14:paraId="2C4C82E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7733.09</w:t>
            </w:r>
          </w:p>
        </w:tc>
      </w:tr>
      <w:tr w:rsidR="00754515" w:rsidRPr="00754515" w14:paraId="2C4C82F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8532.21</w:t>
            </w:r>
          </w:p>
        </w:tc>
      </w:tr>
      <w:tr w:rsidR="00754515" w:rsidRPr="00754515" w14:paraId="2C4C830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7726.59</w:t>
            </w:r>
          </w:p>
        </w:tc>
      </w:tr>
    </w:tbl>
    <w:bookmarkEnd w:id="380"/>
    <w:p w14:paraId="2C4C8304"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0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81" w:name="tbl-summary_choice"/>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31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6912.29</w:t>
            </w:r>
          </w:p>
        </w:tc>
      </w:tr>
      <w:tr w:rsidR="00754515" w:rsidRPr="00754515" w14:paraId="2C4C832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7093.98</w:t>
            </w:r>
          </w:p>
        </w:tc>
      </w:tr>
      <w:tr w:rsidR="00754515" w:rsidRPr="00754515" w14:paraId="2C4C83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7514.81</w:t>
            </w:r>
          </w:p>
        </w:tc>
      </w:tr>
      <w:tr w:rsidR="00754515" w:rsidRPr="00754515" w14:paraId="2C4C833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6926.45</w:t>
            </w:r>
          </w:p>
        </w:tc>
      </w:tr>
      <w:tr w:rsidR="00754515" w:rsidRPr="00754515" w14:paraId="2C4C834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7158.11</w:t>
            </w:r>
          </w:p>
        </w:tc>
      </w:tr>
      <w:tr w:rsidR="00754515" w:rsidRPr="00754515" w14:paraId="2C4C834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6599.41</w:t>
            </w:r>
          </w:p>
        </w:tc>
      </w:tr>
      <w:tr w:rsidR="00754515" w:rsidRPr="00754515" w14:paraId="2C4C835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6114.01</w:t>
            </w:r>
          </w:p>
        </w:tc>
      </w:tr>
      <w:tr w:rsidR="00754515" w:rsidRPr="00754515" w14:paraId="2C4C835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8697.98</w:t>
            </w:r>
          </w:p>
        </w:tc>
      </w:tr>
      <w:tr w:rsidR="00754515" w:rsidRPr="00754515" w14:paraId="2C4C836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8820.47</w:t>
            </w:r>
          </w:p>
        </w:tc>
      </w:tr>
      <w:tr w:rsidR="00754515" w:rsidRPr="00754515" w14:paraId="2C4C837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6745.87</w:t>
            </w:r>
          </w:p>
        </w:tc>
      </w:tr>
      <w:tr w:rsidR="00754515" w:rsidRPr="00754515" w14:paraId="2C4C837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7191.48</w:t>
            </w:r>
          </w:p>
        </w:tc>
      </w:tr>
      <w:tr w:rsidR="00754515" w:rsidRPr="00754515" w14:paraId="2C4C838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6024.53</w:t>
            </w:r>
          </w:p>
        </w:tc>
      </w:tr>
      <w:tr w:rsidR="00754515" w:rsidRPr="00754515" w14:paraId="2C4C839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7185.57</w:t>
            </w:r>
          </w:p>
        </w:tc>
      </w:tr>
      <w:tr w:rsidR="00754515" w:rsidRPr="00754515" w14:paraId="2C4C839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b_choice_test_type1VS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7818.41</w:t>
            </w:r>
          </w:p>
        </w:tc>
      </w:tr>
      <w:tr w:rsidR="00754515" w:rsidRPr="00754515" w14:paraId="2C4C83A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7672.85</w:t>
            </w:r>
          </w:p>
        </w:tc>
      </w:tr>
      <w:tr w:rsidR="00754515" w:rsidRPr="00754515" w14:paraId="2C4C83A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8127.50</w:t>
            </w:r>
          </w:p>
        </w:tc>
      </w:tr>
      <w:tr w:rsidR="00754515" w:rsidRPr="00754515" w14:paraId="2C4C83B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7388.95</w:t>
            </w:r>
          </w:p>
        </w:tc>
      </w:tr>
      <w:tr w:rsidR="00754515" w:rsidRPr="00754515" w14:paraId="2C4C83C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6418.88</w:t>
            </w:r>
          </w:p>
        </w:tc>
      </w:tr>
      <w:tr w:rsidR="00754515" w:rsidRPr="00754515" w14:paraId="2C4C83C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7258.07</w:t>
            </w:r>
          </w:p>
        </w:tc>
      </w:tr>
      <w:tr w:rsidR="00754515" w:rsidRPr="00754515" w14:paraId="2C4C83D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7213.76</w:t>
            </w:r>
          </w:p>
        </w:tc>
      </w:tr>
      <w:tr w:rsidR="00754515" w:rsidRPr="00754515" w14:paraId="2C4C83E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7011.19</w:t>
            </w:r>
          </w:p>
        </w:tc>
      </w:tr>
      <w:tr w:rsidR="00754515" w:rsidRPr="00754515" w14:paraId="2C4C83E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7038.46</w:t>
            </w:r>
          </w:p>
        </w:tc>
      </w:tr>
    </w:tbl>
    <w:p w14:paraId="2C4C83EB" w14:textId="761F88BE" w:rsidR="004436F5" w:rsidRDefault="004436F5">
      <w:pPr>
        <w:pStyle w:val="BodyText"/>
        <w:rPr>
          <w:rFonts w:ascii="Times New Roman" w:hAnsi="Times New Roman" w:cs="Times New Roman"/>
          <w:color w:val="000000" w:themeColor="text1"/>
        </w:rPr>
      </w:pPr>
    </w:p>
    <w:p w14:paraId="5A28223B" w14:textId="77777777" w:rsidR="008A17C8" w:rsidRDefault="008A17C8">
      <w:pPr>
        <w:pStyle w:val="BodyText"/>
        <w:rPr>
          <w:rFonts w:ascii="Times New Roman" w:hAnsi="Times New Roman" w:cs="Times New Roman"/>
          <w:color w:val="000000" w:themeColor="text1"/>
        </w:rPr>
      </w:pPr>
    </w:p>
    <w:p w14:paraId="7863EBC9" w14:textId="77777777" w:rsidR="008A17C8" w:rsidRPr="00754515" w:rsidRDefault="008A17C8">
      <w:pPr>
        <w:pStyle w:val="BodyText"/>
        <w:rPr>
          <w:rFonts w:ascii="Times New Roman" w:hAnsi="Times New Roman" w:cs="Times New Roman"/>
          <w:color w:val="000000" w:themeColor="text1"/>
        </w:rPr>
      </w:pPr>
    </w:p>
    <w:bookmarkEnd w:id="381"/>
    <w:p w14:paraId="2C4C83EC"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F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82" w:name="tbl-summary_in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40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6914.84</w:t>
            </w:r>
          </w:p>
        </w:tc>
      </w:tr>
      <w:tr w:rsidR="00754515" w:rsidRPr="00754515" w14:paraId="2C4C840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7251.20</w:t>
            </w:r>
          </w:p>
        </w:tc>
      </w:tr>
      <w:tr w:rsidR="00754515" w:rsidRPr="00754515" w14:paraId="2C4C841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7144.03</w:t>
            </w:r>
          </w:p>
        </w:tc>
      </w:tr>
      <w:tr w:rsidR="00754515" w:rsidRPr="00754515" w14:paraId="2C4C841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7655.14</w:t>
            </w:r>
          </w:p>
        </w:tc>
      </w:tr>
      <w:tr w:rsidR="00754515" w:rsidRPr="00754515" w14:paraId="2C4C842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7540.36</w:t>
            </w:r>
          </w:p>
        </w:tc>
      </w:tr>
      <w:tr w:rsidR="00754515" w:rsidRPr="00754515" w14:paraId="2C4C843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6038.13</w:t>
            </w:r>
          </w:p>
        </w:tc>
      </w:tr>
      <w:tr w:rsidR="00754515" w:rsidRPr="00754515" w14:paraId="2C4C843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5708.73</w:t>
            </w:r>
          </w:p>
        </w:tc>
      </w:tr>
      <w:tr w:rsidR="00754515" w:rsidRPr="00754515" w14:paraId="2C4C844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8664.01</w:t>
            </w:r>
          </w:p>
        </w:tc>
      </w:tr>
      <w:tr w:rsidR="00754515" w:rsidRPr="00754515" w14:paraId="2C4C845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9250.40</w:t>
            </w:r>
          </w:p>
        </w:tc>
      </w:tr>
      <w:tr w:rsidR="00754515" w:rsidRPr="00754515" w14:paraId="2C4C845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6586.40</w:t>
            </w:r>
          </w:p>
        </w:tc>
      </w:tr>
      <w:tr w:rsidR="00754515" w:rsidRPr="00754515" w14:paraId="2C4C84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w:t>
            </w:r>
            <w:r w:rsidRPr="00754515">
              <w:rPr>
                <w:rFonts w:ascii="Times New Roman" w:eastAsia="Helvetica" w:hAnsi="Times New Roman" w:cs="Times New Roman"/>
                <w:color w:val="000000" w:themeColor="text1"/>
                <w:sz w:val="20"/>
                <w:szCs w:val="20"/>
              </w:rPr>
              <w:lastRenderedPageBreak/>
              <w:t>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6529.68</w:t>
            </w:r>
          </w:p>
        </w:tc>
      </w:tr>
      <w:tr w:rsidR="00754515" w:rsidRPr="00754515" w14:paraId="2C4C846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6855.33</w:t>
            </w:r>
          </w:p>
        </w:tc>
      </w:tr>
      <w:tr w:rsidR="00754515" w:rsidRPr="00754515" w14:paraId="2C4C847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7554.35</w:t>
            </w:r>
          </w:p>
        </w:tc>
      </w:tr>
      <w:tr w:rsidR="00754515" w:rsidRPr="00754515" w14:paraId="2C4C848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7599.14</w:t>
            </w:r>
          </w:p>
        </w:tc>
      </w:tr>
      <w:tr w:rsidR="00754515" w:rsidRPr="00754515" w14:paraId="2C4C848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6797.39</w:t>
            </w:r>
          </w:p>
        </w:tc>
      </w:tr>
      <w:tr w:rsidR="00754515" w:rsidRPr="00754515" w14:paraId="2C4C849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6637.73</w:t>
            </w:r>
          </w:p>
        </w:tc>
      </w:tr>
      <w:tr w:rsidR="00754515" w:rsidRPr="00754515" w14:paraId="2C4C84A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7533.53</w:t>
            </w:r>
          </w:p>
        </w:tc>
      </w:tr>
      <w:tr w:rsidR="00754515" w:rsidRPr="00754515" w14:paraId="2C4C84A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5960.45</w:t>
            </w:r>
          </w:p>
        </w:tc>
      </w:tr>
      <w:tr w:rsidR="00754515" w:rsidRPr="00754515" w14:paraId="2C4C84B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7070.71</w:t>
            </w:r>
          </w:p>
        </w:tc>
      </w:tr>
      <w:tr w:rsidR="00754515" w:rsidRPr="00754515" w14:paraId="2C4C84B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w:t>
            </w:r>
            <w:r w:rsidRPr="00754515">
              <w:rPr>
                <w:rFonts w:ascii="Times New Roman" w:eastAsia="Helvetica" w:hAnsi="Times New Roman" w:cs="Times New Roman"/>
                <w:color w:val="000000" w:themeColor="text1"/>
                <w:sz w:val="20"/>
                <w:szCs w:val="20"/>
              </w:rPr>
              <w:lastRenderedPageBreak/>
              <w:t>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6394.78</w:t>
            </w:r>
          </w:p>
        </w:tc>
      </w:tr>
      <w:tr w:rsidR="00754515" w:rsidRPr="00754515" w14:paraId="2C4C84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6636.15</w:t>
            </w:r>
          </w:p>
        </w:tc>
      </w:tr>
      <w:tr w:rsidR="00754515" w:rsidRPr="00754515" w14:paraId="2C4C84D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6562.71</w:t>
            </w:r>
          </w:p>
        </w:tc>
      </w:tr>
    </w:tbl>
    <w:p w14:paraId="2C4C84D3" w14:textId="32CDD996" w:rsidR="004436F5" w:rsidRPr="00754515" w:rsidRDefault="004436F5">
      <w:pPr>
        <w:pStyle w:val="BodyText"/>
        <w:rPr>
          <w:rFonts w:ascii="Times New Roman" w:hAnsi="Times New Roman" w:cs="Times New Roman"/>
          <w:color w:val="000000" w:themeColor="text1"/>
        </w:rPr>
      </w:pPr>
    </w:p>
    <w:bookmarkEnd w:id="382"/>
    <w:p w14:paraId="2C4C84D4"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4D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83" w:name="tbl-summary_othe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4E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2313.13</w:t>
            </w:r>
          </w:p>
        </w:tc>
      </w:tr>
      <w:tr w:rsidR="00754515" w:rsidRPr="00754515" w14:paraId="2C4C84F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2777.99</w:t>
            </w:r>
          </w:p>
        </w:tc>
      </w:tr>
      <w:tr w:rsidR="00754515" w:rsidRPr="00754515" w14:paraId="2C4C84F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5803.67</w:t>
            </w:r>
          </w:p>
        </w:tc>
      </w:tr>
      <w:tr w:rsidR="00754515" w:rsidRPr="00754515" w14:paraId="2C4C850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3110.77</w:t>
            </w:r>
          </w:p>
        </w:tc>
      </w:tr>
      <w:tr w:rsidR="00754515" w:rsidRPr="00754515" w14:paraId="2C4C85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6333.93</w:t>
            </w:r>
          </w:p>
        </w:tc>
      </w:tr>
      <w:tr w:rsidR="00754515" w:rsidRPr="00754515" w14:paraId="2C4C851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5748.30</w:t>
            </w:r>
          </w:p>
        </w:tc>
      </w:tr>
      <w:tr w:rsidR="00754515" w:rsidRPr="00754515" w14:paraId="2C4C852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8861.89</w:t>
            </w:r>
          </w:p>
        </w:tc>
      </w:tr>
      <w:tr w:rsidR="00754515" w:rsidRPr="00754515" w14:paraId="2C4C852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lastRenderedPageBreak/>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8383.11</w:t>
            </w:r>
          </w:p>
        </w:tc>
      </w:tr>
      <w:tr w:rsidR="00754515" w:rsidRPr="00754515" w14:paraId="2C4C853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9738.65</w:t>
            </w:r>
          </w:p>
        </w:tc>
      </w:tr>
      <w:tr w:rsidR="00754515" w:rsidRPr="00754515" w14:paraId="2C4C854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w:t>
            </w:r>
            <w:proofErr w:type="spellEnd"/>
            <w:r w:rsidRPr="00754515">
              <w:rPr>
                <w:rFonts w:ascii="Times New Roman" w:eastAsia="Helvetica" w:hAnsi="Times New Roman" w:cs="Times New Roman"/>
                <w:color w:val="000000" w:themeColor="text1"/>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5974.94</w:t>
            </w:r>
          </w:p>
        </w:tc>
      </w:tr>
    </w:tbl>
    <w:p w14:paraId="2C4C8543" w14:textId="1E210D03" w:rsidR="004436F5" w:rsidRPr="00754515" w:rsidRDefault="004436F5">
      <w:pPr>
        <w:pStyle w:val="BodyText"/>
        <w:rPr>
          <w:rFonts w:ascii="Times New Roman" w:hAnsi="Times New Roman" w:cs="Times New Roman"/>
          <w:color w:val="000000" w:themeColor="text1"/>
        </w:rPr>
      </w:pPr>
    </w:p>
    <w:bookmarkEnd w:id="383"/>
    <w:p w14:paraId="2C4C8544"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45"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84" w:name="testing-potential-side-biases"/>
      <w:bookmarkEnd w:id="379"/>
      <w:r w:rsidRPr="00754515">
        <w:rPr>
          <w:rFonts w:ascii="Times New Roman" w:hAnsi="Times New Roman" w:cs="Times New Roman"/>
          <w:color w:val="000000" w:themeColor="text1"/>
        </w:rPr>
        <w:lastRenderedPageBreak/>
        <w:t>Testing potential side biases</w:t>
      </w:r>
    </w:p>
    <w:p w14:paraId="2C4C8546"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754515" w:rsidRPr="00754515" w14:paraId="2C4C854D"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85"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554"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r>
      <w:tr w:rsidR="00754515" w:rsidRPr="00754515" w14:paraId="2C4C855B"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5 | L = </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754515" w:rsidRPr="00754515" w14:paraId="2C4C856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754515" w:rsidRPr="00754515" w14:paraId="2C4C856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bl>
    <w:p w14:paraId="2C4C856A" w14:textId="74FCE46F" w:rsidR="004436F5" w:rsidRPr="00754515" w:rsidRDefault="004436F5">
      <w:pPr>
        <w:pStyle w:val="BodyText"/>
        <w:rPr>
          <w:rFonts w:ascii="Times New Roman" w:hAnsi="Times New Roman" w:cs="Times New Roman"/>
          <w:color w:val="000000" w:themeColor="text1"/>
        </w:rPr>
      </w:pPr>
    </w:p>
    <w:bookmarkEnd w:id="385"/>
    <w:p w14:paraId="2C4C856B"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6C"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86" w:name="control-of-size-in-both-options"/>
      <w:bookmarkEnd w:id="384"/>
      <w:r w:rsidRPr="00754515">
        <w:rPr>
          <w:rFonts w:ascii="Times New Roman" w:hAnsi="Times New Roman" w:cs="Times New Roman"/>
          <w:color w:val="000000" w:themeColor="text1"/>
        </w:rPr>
        <w:lastRenderedPageBreak/>
        <w:t>Control of size in both options</w:t>
      </w:r>
    </w:p>
    <w:p w14:paraId="2C4C856D"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On the videos of half of the lizards, we estimated the length of both options using the ruler tool on Photoshop 2024. For each choice in each test, we first calibrated the </w:t>
      </w:r>
      <w:proofErr w:type="spellStart"/>
      <w:r w:rsidRPr="00754515">
        <w:rPr>
          <w:rFonts w:ascii="Times New Roman" w:hAnsi="Times New Roman" w:cs="Times New Roman"/>
          <w:color w:val="000000" w:themeColor="text1"/>
        </w:rPr>
        <w:t>masure</w:t>
      </w:r>
      <w:proofErr w:type="spellEnd"/>
      <w:r w:rsidRPr="00754515">
        <w:rPr>
          <w:rFonts w:ascii="Times New Roman" w:hAnsi="Times New Roman" w:cs="Times New Roman"/>
          <w:color w:val="000000" w:themeColor="text1"/>
        </w:rPr>
        <w:t xml:space="preserv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754515" w:rsidRPr="00754515" w14:paraId="2C4C8570" w14:textId="77777777">
        <w:tc>
          <w:tcPr>
            <w:tcW w:w="0" w:type="auto"/>
          </w:tcPr>
          <w:p w14:paraId="2C4C856E" w14:textId="77777777" w:rsidR="004436F5" w:rsidRPr="00754515" w:rsidRDefault="006C531E">
            <w:pPr>
              <w:jc w:val="center"/>
              <w:rPr>
                <w:rFonts w:ascii="Times New Roman" w:hAnsi="Times New Roman" w:cs="Times New Roman"/>
                <w:color w:val="000000" w:themeColor="text1"/>
              </w:rPr>
            </w:pPr>
            <w:bookmarkStart w:id="387" w:name="fig-S1"/>
            <w:r w:rsidRPr="00754515">
              <w:rPr>
                <w:rFonts w:ascii="Times New Roman" w:hAnsi="Times New Roman" w:cs="Times New Roman"/>
                <w:noProof/>
                <w:color w:val="000000" w:themeColor="text1"/>
              </w:rPr>
              <w:drawing>
                <wp:inline distT="0" distB="0" distL="0" distR="0" wp14:anchorId="2C4C8600" wp14:editId="2C4C8601">
                  <wp:extent cx="5334000" cy="372221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p>
          <w:p w14:paraId="2C4C856F" w14:textId="590166C0"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S1</w:t>
            </w:r>
            <w:r w:rsidRPr="00754515">
              <w:rPr>
                <w:rFonts w:ascii="Times New Roman" w:hAnsi="Times New Roman" w:cs="Times New Roman"/>
                <w:i w:val="0"/>
                <w:iCs/>
                <w:color w:val="000000" w:themeColor="text1"/>
              </w:rPr>
              <w:t>— Calibration of the ruler tool in Photoshop 2024. The bottom of the platform was used to calibrate the ruler tool to measure the length of the crickets.</w:t>
            </w:r>
          </w:p>
        </w:tc>
        <w:bookmarkEnd w:id="387"/>
      </w:tr>
    </w:tbl>
    <w:p w14:paraId="2C4C8571" w14:textId="77777777" w:rsidR="004436F5" w:rsidRPr="00754515" w:rsidRDefault="006C531E">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74" w14:textId="77777777">
        <w:tc>
          <w:tcPr>
            <w:tcW w:w="0" w:type="auto"/>
          </w:tcPr>
          <w:p w14:paraId="2C4C8572" w14:textId="77777777" w:rsidR="004436F5" w:rsidRPr="00754515" w:rsidRDefault="006C531E" w:rsidP="00754515">
            <w:pPr>
              <w:spacing w:line="480" w:lineRule="auto"/>
              <w:jc w:val="center"/>
              <w:rPr>
                <w:rFonts w:ascii="Times New Roman" w:hAnsi="Times New Roman" w:cs="Times New Roman"/>
                <w:color w:val="000000" w:themeColor="text1"/>
              </w:rPr>
            </w:pPr>
            <w:bookmarkStart w:id="388" w:name="fig-S2"/>
            <w:r w:rsidRPr="00754515">
              <w:rPr>
                <w:rFonts w:ascii="Times New Roman" w:hAnsi="Times New Roman" w:cs="Times New Roman"/>
                <w:noProof/>
                <w:color w:val="000000" w:themeColor="text1"/>
              </w:rPr>
              <w:lastRenderedPageBreak/>
              <w:drawing>
                <wp:inline distT="0" distB="0" distL="0" distR="0" wp14:anchorId="2C4C8602" wp14:editId="2C4C8603">
                  <wp:extent cx="5334000" cy="301139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thers/Measure.png"/>
                          <pic:cNvPicPr>
                            <a:picLocks noChangeAspect="1" noChangeArrowheads="1"/>
                          </pic:cNvPicPr>
                        </pic:nvPicPr>
                        <pic:blipFill>
                          <a:blip r:embed="rId32"/>
                          <a:stretch>
                            <a:fillRect/>
                          </a:stretch>
                        </pic:blipFill>
                        <pic:spPr bwMode="auto">
                          <a:xfrm>
                            <a:off x="0" y="0"/>
                            <a:ext cx="5334000" cy="3011398"/>
                          </a:xfrm>
                          <a:prstGeom prst="rect">
                            <a:avLst/>
                          </a:prstGeom>
                          <a:noFill/>
                          <a:ln w="9525">
                            <a:noFill/>
                            <a:headEnd/>
                            <a:tailEnd/>
                          </a:ln>
                        </pic:spPr>
                      </pic:pic>
                    </a:graphicData>
                  </a:graphic>
                </wp:inline>
              </w:drawing>
            </w:r>
          </w:p>
          <w:p w14:paraId="2C4C8573" w14:textId="6CD395B4" w:rsidR="004436F5" w:rsidRPr="00754515" w:rsidRDefault="006C531E" w:rsidP="00754515">
            <w:pPr>
              <w:pStyle w:val="ImageCaption"/>
              <w:spacing w:before="200" w:line="480" w:lineRule="auto"/>
              <w:rPr>
                <w:rFonts w:ascii="Times New Roman" w:hAnsi="Times New Roman" w:cs="Times New Roman"/>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S2</w:t>
            </w:r>
            <w:r w:rsidRPr="00754515">
              <w:rPr>
                <w:rFonts w:ascii="Times New Roman" w:hAnsi="Times New Roman" w:cs="Times New Roman"/>
                <w:i w:val="0"/>
                <w:iCs/>
                <w:color w:val="000000" w:themeColor="text1"/>
              </w:rPr>
              <w:t>— Measurement of the length of the crickets. The ruler tool was used to measure the length of the crickets at their maximum length</w:t>
            </w:r>
            <w:r w:rsidRPr="00754515">
              <w:rPr>
                <w:rFonts w:ascii="Times New Roman" w:hAnsi="Times New Roman" w:cs="Times New Roman"/>
                <w:color w:val="000000" w:themeColor="text1"/>
              </w:rPr>
              <w:t>.</w:t>
            </w:r>
          </w:p>
        </w:tc>
        <w:bookmarkEnd w:id="388"/>
      </w:tr>
    </w:tbl>
    <w:p w14:paraId="2C4C8575"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754515" w:rsidRPr="00754515" w14:paraId="2C4C857B"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89" w:name="tbl-size"/>
            <w:r w:rsidRPr="00754515">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CI differences in length</w:t>
            </w:r>
          </w:p>
        </w:tc>
      </w:tr>
      <w:tr w:rsidR="00754515" w:rsidRPr="00754515" w14:paraId="2C4C85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0.31 ,</w:t>
            </w:r>
            <w:proofErr w:type="gramEnd"/>
            <w:r w:rsidRPr="00754515">
              <w:rPr>
                <w:rFonts w:ascii="Times New Roman" w:eastAsia="Helvetica" w:hAnsi="Times New Roman" w:cs="Times New Roman"/>
                <w:color w:val="000000" w:themeColor="text1"/>
                <w:sz w:val="20"/>
                <w:szCs w:val="20"/>
              </w:rPr>
              <w:t xml:space="preserve"> 1.15]</w:t>
            </w:r>
          </w:p>
        </w:tc>
      </w:tr>
      <w:tr w:rsidR="00754515" w:rsidRPr="00754515" w14:paraId="2C4C8587"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1.61]</w:t>
            </w:r>
          </w:p>
        </w:tc>
      </w:tr>
      <w:tr w:rsidR="00754515" w:rsidRPr="00754515" w14:paraId="2C4C858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61 ,</w:t>
            </w:r>
            <w:proofErr w:type="gramEnd"/>
            <w:r w:rsidRPr="00754515">
              <w:rPr>
                <w:rFonts w:ascii="Times New Roman" w:eastAsia="Helvetica" w:hAnsi="Times New Roman" w:cs="Times New Roman"/>
                <w:color w:val="000000" w:themeColor="text1"/>
                <w:sz w:val="20"/>
                <w:szCs w:val="20"/>
              </w:rPr>
              <w:t xml:space="preserve"> 0.32]</w:t>
            </w:r>
          </w:p>
        </w:tc>
      </w:tr>
      <w:tr w:rsidR="00754515" w:rsidRPr="00754515" w14:paraId="2C4C8593"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23 ,</w:t>
            </w:r>
            <w:proofErr w:type="gramEnd"/>
            <w:r w:rsidRPr="00754515">
              <w:rPr>
                <w:rFonts w:ascii="Times New Roman" w:eastAsia="Helvetica" w:hAnsi="Times New Roman" w:cs="Times New Roman"/>
                <w:color w:val="000000" w:themeColor="text1"/>
                <w:sz w:val="20"/>
                <w:szCs w:val="20"/>
              </w:rPr>
              <w:t xml:space="preserve"> 0.56]</w:t>
            </w:r>
          </w:p>
        </w:tc>
      </w:tr>
      <w:tr w:rsidR="00754515" w:rsidRPr="00754515" w14:paraId="2C4C859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0.89]</w:t>
            </w:r>
          </w:p>
        </w:tc>
      </w:tr>
    </w:tbl>
    <w:p w14:paraId="2C4C859A" w14:textId="24D466F2" w:rsidR="004436F5" w:rsidRPr="00754515" w:rsidRDefault="004436F5">
      <w:pPr>
        <w:pStyle w:val="BodyText"/>
        <w:rPr>
          <w:rFonts w:ascii="Times New Roman" w:hAnsi="Times New Roman" w:cs="Times New Roman"/>
          <w:color w:val="000000" w:themeColor="text1"/>
        </w:rPr>
      </w:pPr>
    </w:p>
    <w:bookmarkEnd w:id="389"/>
    <w:p w14:paraId="2C4C859B"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9C"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90" w:name="prey-orientation-test"/>
      <w:bookmarkEnd w:id="386"/>
      <w:r w:rsidRPr="00754515">
        <w:rPr>
          <w:rFonts w:ascii="Times New Roman" w:hAnsi="Times New Roman" w:cs="Times New Roman"/>
          <w:color w:val="000000" w:themeColor="text1"/>
        </w:rPr>
        <w:lastRenderedPageBreak/>
        <w:t>Prey orientation test</w:t>
      </w:r>
    </w:p>
    <w:p w14:paraId="2C4C859D"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004436F5" w:rsidRPr="00754515">
          <w:rPr>
            <w:rStyle w:val="Hyperlink"/>
            <w:rFonts w:ascii="Times New Roman" w:hAnsi="Times New Roman" w:cs="Times New Roman"/>
            <w:color w:val="000000" w:themeColor="text1"/>
          </w:rPr>
          <w:t>Fig. 1</w:t>
        </w:r>
      </w:hyperlink>
      <w:r w:rsidRPr="00754515">
        <w:rPr>
          <w:rFonts w:ascii="Times New Roman" w:hAnsi="Times New Roman" w:cs="Times New Roman"/>
          <w:color w:val="000000" w:themeColor="text1"/>
        </w:rPr>
        <w:t xml:space="preserve"> B) and the other one horizontal to the shelter. We performed a unique trial </w:t>
      </w:r>
      <w:proofErr w:type="spellStart"/>
      <w:r w:rsidRPr="00754515">
        <w:rPr>
          <w:rFonts w:ascii="Times New Roman" w:hAnsi="Times New Roman" w:cs="Times New Roman"/>
          <w:color w:val="000000" w:themeColor="text1"/>
        </w:rPr>
        <w:t>randomising</w:t>
      </w:r>
      <w:proofErr w:type="spellEnd"/>
      <w:r w:rsidRPr="00754515">
        <w:rPr>
          <w:rFonts w:ascii="Times New Roman" w:hAnsi="Times New Roman" w:cs="Times New Roman"/>
          <w:color w:val="000000" w:themeColor="text1"/>
        </w:rPr>
        <w:t xml:space="preserve"> the position of the orientation of the cricket. We recorded the number of individuals that chose the cricket oriented vertically and horizontally. Results are shown in the table below.</w:t>
      </w:r>
    </w:p>
    <w:p w14:paraId="2C4C859E"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754515" w:rsidRPr="00754515" w14:paraId="2C4C85A3"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91"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p-value</w:t>
            </w:r>
          </w:p>
        </w:tc>
      </w:tr>
      <w:tr w:rsidR="00754515" w:rsidRPr="00754515" w14:paraId="2C4C85A8"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A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0.263</w:t>
            </w:r>
          </w:p>
        </w:tc>
      </w:tr>
      <w:tr w:rsidR="00754515" w:rsidRPr="00754515" w14:paraId="2C4C85B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B7"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0.824</w:t>
            </w:r>
          </w:p>
        </w:tc>
      </w:tr>
    </w:tbl>
    <w:p w14:paraId="2C4C85B8" w14:textId="037E05B2" w:rsidR="004436F5" w:rsidRPr="00754515" w:rsidRDefault="004436F5">
      <w:pPr>
        <w:pStyle w:val="BodyText"/>
        <w:rPr>
          <w:rFonts w:ascii="Times New Roman" w:hAnsi="Times New Roman" w:cs="Times New Roman"/>
          <w:color w:val="000000" w:themeColor="text1"/>
        </w:rPr>
      </w:pPr>
    </w:p>
    <w:bookmarkEnd w:id="391"/>
    <w:p w14:paraId="2C4C85B9"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BA"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92" w:name="searching-for-relevant-literature"/>
      <w:bookmarkEnd w:id="390"/>
      <w:r w:rsidRPr="00754515">
        <w:rPr>
          <w:rFonts w:ascii="Times New Roman" w:hAnsi="Times New Roman" w:cs="Times New Roman"/>
          <w:color w:val="000000" w:themeColor="text1"/>
        </w:rPr>
        <w:lastRenderedPageBreak/>
        <w:t>Searching for relevant literature</w:t>
      </w:r>
    </w:p>
    <w:p w14:paraId="2C4C85BB"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54515">
        <w:rPr>
          <w:rFonts w:ascii="Times New Roman" w:hAnsi="Times New Roman" w:cs="Times New Roman"/>
          <w:color w:val="000000" w:themeColor="text1"/>
          <w:vertAlign w:val="superscript"/>
        </w:rPr>
        <w:t>th</w:t>
      </w:r>
      <w:r w:rsidRPr="00754515">
        <w:rPr>
          <w:rFonts w:ascii="Times New Roman" w:hAnsi="Times New Roman" w:cs="Times New Roman"/>
          <w:color w:val="000000" w:themeColor="text1"/>
        </w:rPr>
        <w:t xml:space="preserve"> of October 2024; the results below refer to this last search.</w:t>
      </w:r>
    </w:p>
    <w:p w14:paraId="2C4C85BC"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found 24 articles on Web of Science and 22 on Scopus, plus one preprint on Scopus. Out of all the documents, only one study was relevant to our search: Vila </w:t>
      </w:r>
      <w:proofErr w:type="spellStart"/>
      <w:r w:rsidRPr="00754515">
        <w:rPr>
          <w:rFonts w:ascii="Times New Roman" w:hAnsi="Times New Roman" w:cs="Times New Roman"/>
          <w:color w:val="000000" w:themeColor="text1"/>
        </w:rPr>
        <w:t>Pouca</w:t>
      </w:r>
      <w:proofErr w:type="spellEnd"/>
      <w:r w:rsidRPr="00754515">
        <w:rPr>
          <w:rFonts w:ascii="Times New Roman" w:hAnsi="Times New Roman" w:cs="Times New Roman"/>
          <w:color w:val="000000" w:themeColor="text1"/>
        </w:rPr>
        <w:t xml:space="preserve"> et al. (</w:t>
      </w:r>
      <w:hyperlink w:anchor="ref-vila_pouca_quantity_2019">
        <w:r w:rsidR="004436F5" w:rsidRPr="00754515">
          <w:rPr>
            <w:rStyle w:val="Hyperlink"/>
            <w:rFonts w:ascii="Times New Roman" w:hAnsi="Times New Roman" w:cs="Times New Roman"/>
            <w:color w:val="000000" w:themeColor="text1"/>
          </w:rPr>
          <w:t>2019</w:t>
        </w:r>
      </w:hyperlink>
      <w:r w:rsidRPr="00754515">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754515" w:rsidRPr="00754515" w14:paraId="2C4C85BF" w14:textId="77777777">
        <w:tc>
          <w:tcPr>
            <w:tcW w:w="0" w:type="auto"/>
          </w:tcPr>
          <w:p w14:paraId="2C4C85BD" w14:textId="77777777" w:rsidR="004436F5" w:rsidRPr="00754515" w:rsidRDefault="006C531E">
            <w:pPr>
              <w:jc w:val="center"/>
              <w:rPr>
                <w:rFonts w:ascii="Times New Roman" w:hAnsi="Times New Roman" w:cs="Times New Roman"/>
                <w:color w:val="000000" w:themeColor="text1"/>
              </w:rPr>
            </w:pPr>
            <w:bookmarkStart w:id="393" w:name="fig-searchWOS"/>
            <w:r w:rsidRPr="00754515">
              <w:rPr>
                <w:rFonts w:ascii="Times New Roman" w:hAnsi="Times New Roman" w:cs="Times New Roman"/>
                <w:noProof/>
                <w:color w:val="000000" w:themeColor="text1"/>
              </w:rPr>
              <w:drawing>
                <wp:inline distT="0" distB="0" distL="0" distR="0" wp14:anchorId="2C4C8604" wp14:editId="2C4C8605">
                  <wp:extent cx="5334000" cy="194001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2C4C85BE" w14:textId="73B01F0D"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S3</w:t>
            </w:r>
            <w:r w:rsidRPr="00754515">
              <w:rPr>
                <w:rFonts w:ascii="Times New Roman" w:hAnsi="Times New Roman" w:cs="Times New Roman"/>
                <w:i w:val="0"/>
                <w:iCs/>
                <w:color w:val="000000" w:themeColor="text1"/>
              </w:rPr>
              <w:t>— Search query on Web of Science.</w:t>
            </w:r>
          </w:p>
        </w:tc>
        <w:bookmarkEnd w:id="393"/>
      </w:tr>
    </w:tbl>
    <w:p w14:paraId="2C4C85C0" w14:textId="77777777" w:rsidR="004436F5" w:rsidRPr="00754515" w:rsidRDefault="006C531E">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C3" w14:textId="77777777">
        <w:tc>
          <w:tcPr>
            <w:tcW w:w="0" w:type="auto"/>
          </w:tcPr>
          <w:p w14:paraId="2C4C85C1" w14:textId="77777777" w:rsidR="004436F5" w:rsidRPr="00754515" w:rsidRDefault="006C531E">
            <w:pPr>
              <w:jc w:val="center"/>
              <w:rPr>
                <w:rFonts w:ascii="Times New Roman" w:hAnsi="Times New Roman" w:cs="Times New Roman"/>
                <w:color w:val="000000" w:themeColor="text1"/>
              </w:rPr>
            </w:pPr>
            <w:bookmarkStart w:id="394" w:name="fig-searchScopus"/>
            <w:r w:rsidRPr="00754515">
              <w:rPr>
                <w:rFonts w:ascii="Times New Roman" w:hAnsi="Times New Roman" w:cs="Times New Roman"/>
                <w:noProof/>
                <w:color w:val="000000" w:themeColor="text1"/>
              </w:rPr>
              <w:lastRenderedPageBreak/>
              <w:drawing>
                <wp:inline distT="0" distB="0" distL="0" distR="0" wp14:anchorId="2C4C8606" wp14:editId="2C4C8607">
                  <wp:extent cx="5334000" cy="5183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2C4C85C2" w14:textId="09E30688"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S4</w:t>
            </w:r>
            <w:r w:rsidRPr="00754515">
              <w:rPr>
                <w:rFonts w:ascii="Times New Roman" w:hAnsi="Times New Roman" w:cs="Times New Roman"/>
                <w:i w:val="0"/>
                <w:iCs/>
                <w:color w:val="000000" w:themeColor="text1"/>
              </w:rPr>
              <w:t>— Search query on Scopus.</w:t>
            </w:r>
          </w:p>
        </w:tc>
        <w:bookmarkEnd w:id="394"/>
      </w:tr>
    </w:tbl>
    <w:p w14:paraId="2C4C85C4"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0312DD8A" w14:textId="77777777" w:rsidR="00E70998" w:rsidRDefault="00E70998" w:rsidP="00E70998">
      <w:pPr>
        <w:pStyle w:val="Heading4"/>
        <w:spacing w:line="480" w:lineRule="auto"/>
        <w:rPr>
          <w:ins w:id="395" w:author="Pablo Recio Santiago" w:date="2025-09-10T22:17:00Z" w16du:dateUtc="2025-09-10T12:47:00Z"/>
          <w:rFonts w:ascii="Times New Roman" w:hAnsi="Times New Roman" w:cs="Times New Roman"/>
          <w:color w:val="000000" w:themeColor="text1"/>
        </w:rPr>
      </w:pPr>
      <w:bookmarkStart w:id="396" w:name="checking-the-model-plots"/>
      <w:bookmarkEnd w:id="392"/>
      <w:ins w:id="397" w:author="Pablo Recio Santiago" w:date="2025-09-10T22:17:00Z" w16du:dateUtc="2025-09-10T12:47:00Z">
        <w:r w:rsidRPr="00E70998">
          <w:rPr>
            <w:rFonts w:ascii="Times New Roman" w:hAnsi="Times New Roman" w:cs="Times New Roman"/>
            <w:color w:val="000000" w:themeColor="text1"/>
          </w:rPr>
          <w:lastRenderedPageBreak/>
          <w:t>Lizards age by Treatment</w:t>
        </w:r>
      </w:ins>
    </w:p>
    <w:p w14:paraId="2931DCA9" w14:textId="0867CB5B" w:rsidR="00E70998" w:rsidRDefault="00E70998" w:rsidP="00E70998">
      <w:pPr>
        <w:pStyle w:val="Heading4"/>
        <w:spacing w:line="480" w:lineRule="auto"/>
        <w:rPr>
          <w:ins w:id="398" w:author="Pablo Recio Santiago" w:date="2025-09-10T22:19:00Z" w16du:dateUtc="2025-09-10T12:49:00Z"/>
          <w:rFonts w:ascii="Times New Roman" w:hAnsi="Times New Roman" w:cs="Times New Roman"/>
          <w:i w:val="0"/>
          <w:iCs/>
          <w:color w:val="000000" w:themeColor="text1"/>
        </w:rPr>
      </w:pPr>
      <w:ins w:id="399" w:author="Pablo Recio Santiago" w:date="2025-09-10T22:19:00Z" w16du:dateUtc="2025-09-10T12:49:00Z">
        <w:r>
          <w:rPr>
            <w:rFonts w:ascii="Times New Roman" w:hAnsi="Times New Roman" w:cs="Times New Roman"/>
            <w:i w:val="0"/>
            <w:iCs/>
            <w:noProof/>
            <w:color w:val="000000" w:themeColor="text1"/>
          </w:rPr>
          <w:drawing>
            <wp:inline distT="0" distB="0" distL="0" distR="0" wp14:anchorId="10F12306" wp14:editId="02D93197">
              <wp:extent cx="5943600" cy="4281170"/>
              <wp:effectExtent l="0" t="0" r="0" b="0"/>
              <wp:docPr id="79208267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2677" name="Picture 2" descr="A graph of different colored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ins>
    </w:p>
    <w:p w14:paraId="481625D8" w14:textId="75F571A5" w:rsidR="00E70998" w:rsidRDefault="00E70998">
      <w:pPr>
        <w:pStyle w:val="Heading4"/>
        <w:spacing w:line="480" w:lineRule="auto"/>
        <w:rPr>
          <w:ins w:id="400" w:author="Pablo Recio Santiago" w:date="2025-09-10T22:17:00Z" w16du:dateUtc="2025-09-10T12:47:00Z"/>
          <w:rFonts w:ascii="Times New Roman" w:hAnsi="Times New Roman" w:cs="Times New Roman"/>
          <w:color w:val="000000" w:themeColor="text1"/>
        </w:rPr>
        <w:pPrChange w:id="401" w:author="Pablo Recio Santiago" w:date="2025-09-10T22:17:00Z" w16du:dateUtc="2025-09-10T12:47:00Z">
          <w:pPr/>
        </w:pPrChange>
      </w:pPr>
      <w:ins w:id="402" w:author="Pablo Recio Santiago" w:date="2025-09-10T22:19:00Z" w16du:dateUtc="2025-09-10T12:49:00Z">
        <w:r>
          <w:rPr>
            <w:rFonts w:ascii="Times New Roman" w:hAnsi="Times New Roman" w:cs="Times New Roman"/>
            <w:i w:val="0"/>
            <w:iCs/>
            <w:color w:val="000000" w:themeColor="text1"/>
          </w:rPr>
          <w:t>F</w:t>
        </w:r>
        <w:r w:rsidRPr="00E70998">
          <w:rPr>
            <w:rFonts w:ascii="Times New Roman" w:hAnsi="Times New Roman" w:cs="Times New Roman"/>
            <w:i w:val="0"/>
            <w:iCs/>
            <w:color w:val="000000" w:themeColor="text1"/>
          </w:rPr>
          <w:t>ig S5</w:t>
        </w:r>
        <w:proofErr w:type="gramStart"/>
        <w:r w:rsidRPr="00754515">
          <w:rPr>
            <w:rFonts w:ascii="Times New Roman" w:hAnsi="Times New Roman" w:cs="Times New Roman"/>
            <w:i w:val="0"/>
            <w:iCs/>
            <w:color w:val="000000" w:themeColor="text1"/>
          </w:rPr>
          <w:t xml:space="preserve">— </w:t>
        </w:r>
        <w:r w:rsidRPr="00E70998">
          <w:rPr>
            <w:rFonts w:ascii="Times New Roman" w:hAnsi="Times New Roman" w:cs="Times New Roman"/>
            <w:i w:val="0"/>
            <w:iCs/>
            <w:color w:val="000000" w:themeColor="text1"/>
          </w:rPr>
          <w:t xml:space="preserve"> Distribution</w:t>
        </w:r>
        <w:proofErr w:type="gramEnd"/>
        <w:r w:rsidRPr="00E70998">
          <w:rPr>
            <w:rFonts w:ascii="Times New Roman" w:hAnsi="Times New Roman" w:cs="Times New Roman"/>
            <w:i w:val="0"/>
            <w:iCs/>
            <w:color w:val="000000" w:themeColor="text1"/>
          </w:rPr>
          <w:t xml:space="preserve"> of the age of the lizards by treatment</w:t>
        </w:r>
      </w:ins>
      <w:ins w:id="403" w:author="Pablo Recio Santiago" w:date="2025-09-10T22:17:00Z" w16du:dateUtc="2025-09-10T12:47:00Z">
        <w:r>
          <w:rPr>
            <w:rFonts w:ascii="Times New Roman" w:hAnsi="Times New Roman" w:cs="Times New Roman"/>
            <w:color w:val="000000" w:themeColor="text1"/>
          </w:rPr>
          <w:br w:type="page"/>
        </w:r>
      </w:ins>
    </w:p>
    <w:p w14:paraId="2C4C85C5" w14:textId="08C8B7F3" w:rsidR="004436F5" w:rsidRPr="00754515" w:rsidDel="007611F8" w:rsidRDefault="006C531E" w:rsidP="00754515">
      <w:pPr>
        <w:pStyle w:val="Heading4"/>
        <w:spacing w:line="480" w:lineRule="auto"/>
        <w:rPr>
          <w:del w:id="404" w:author="Pablo Recio Santiago" w:date="2025-10-04T18:36:00Z" w16du:dateUtc="2025-10-04T09:06:00Z"/>
          <w:rFonts w:ascii="Times New Roman" w:hAnsi="Times New Roman" w:cs="Times New Roman"/>
          <w:color w:val="000000" w:themeColor="text1"/>
        </w:rPr>
      </w:pPr>
      <w:del w:id="405" w:author="Pablo Recio Santiago" w:date="2025-10-04T18:36:00Z" w16du:dateUtc="2025-10-04T09:06:00Z">
        <w:r w:rsidRPr="00754515" w:rsidDel="007611F8">
          <w:rPr>
            <w:rFonts w:ascii="Times New Roman" w:hAnsi="Times New Roman" w:cs="Times New Roman"/>
            <w:color w:val="000000" w:themeColor="text1"/>
          </w:rPr>
          <w:lastRenderedPageBreak/>
          <w:delText>Checking the model plots</w:delText>
        </w:r>
      </w:del>
    </w:p>
    <w:tbl>
      <w:tblPr>
        <w:tblStyle w:val="Table"/>
        <w:tblW w:w="5000" w:type="pct"/>
        <w:tblLook w:val="0000" w:firstRow="0" w:lastRow="0" w:firstColumn="0" w:lastColumn="0" w:noHBand="0" w:noVBand="0"/>
      </w:tblPr>
      <w:tblGrid>
        <w:gridCol w:w="9576"/>
      </w:tblGrid>
      <w:tr w:rsidR="00754515" w:rsidRPr="00754515" w:rsidDel="007611F8" w14:paraId="2C4C85C8" w14:textId="3079FEDF">
        <w:trPr>
          <w:del w:id="406" w:author="Pablo Recio Santiago" w:date="2025-10-04T18:36:00Z"/>
        </w:trPr>
        <w:tc>
          <w:tcPr>
            <w:tcW w:w="0" w:type="auto"/>
          </w:tcPr>
          <w:p w14:paraId="2C4C85C6" w14:textId="4A212FF8" w:rsidR="004436F5" w:rsidRPr="00754515" w:rsidDel="007611F8" w:rsidRDefault="006C531E">
            <w:pPr>
              <w:jc w:val="center"/>
              <w:rPr>
                <w:del w:id="407" w:author="Pablo Recio Santiago" w:date="2025-10-04T18:36:00Z" w16du:dateUtc="2025-10-04T09:06:00Z"/>
                <w:rFonts w:ascii="Times New Roman" w:hAnsi="Times New Roman" w:cs="Times New Roman"/>
                <w:color w:val="000000" w:themeColor="text1"/>
              </w:rPr>
            </w:pPr>
            <w:del w:id="408"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08" wp14:editId="2C4C8609">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del>
          </w:p>
          <w:p w14:paraId="2C4C85C7" w14:textId="763A2A69" w:rsidR="004436F5" w:rsidRPr="00754515" w:rsidDel="007611F8" w:rsidRDefault="004436F5">
            <w:pPr>
              <w:pStyle w:val="ImageCaption"/>
              <w:spacing w:before="200"/>
              <w:rPr>
                <w:del w:id="409" w:author="Pablo Recio Santiago" w:date="2025-10-04T18:36:00Z" w16du:dateUtc="2025-10-04T09:06:00Z"/>
                <w:rFonts w:ascii="Times New Roman" w:hAnsi="Times New Roman" w:cs="Times New Roman"/>
                <w:color w:val="000000" w:themeColor="text1"/>
              </w:rPr>
            </w:pPr>
          </w:p>
        </w:tc>
      </w:tr>
      <w:tr w:rsidR="00754515" w:rsidRPr="00754515" w:rsidDel="007611F8" w14:paraId="2C4C85CB" w14:textId="04D58A73">
        <w:trPr>
          <w:del w:id="410" w:author="Pablo Recio Santiago" w:date="2025-10-04T18:36:00Z"/>
        </w:trPr>
        <w:tc>
          <w:tcPr>
            <w:tcW w:w="0" w:type="auto"/>
          </w:tcPr>
          <w:p w14:paraId="2C4C85C9" w14:textId="41C7428E" w:rsidR="004436F5" w:rsidRPr="00754515" w:rsidDel="007611F8" w:rsidRDefault="006C531E">
            <w:pPr>
              <w:jc w:val="center"/>
              <w:rPr>
                <w:del w:id="411" w:author="Pablo Recio Santiago" w:date="2025-10-04T18:36:00Z" w16du:dateUtc="2025-10-04T09:06:00Z"/>
                <w:rFonts w:ascii="Times New Roman" w:hAnsi="Times New Roman" w:cs="Times New Roman"/>
                <w:color w:val="000000" w:themeColor="text1"/>
              </w:rPr>
            </w:pPr>
            <w:del w:id="412"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0A" wp14:editId="2C4C860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del>
          </w:p>
          <w:p w14:paraId="2C4C85CA" w14:textId="14510FBD" w:rsidR="004436F5" w:rsidRPr="00754515" w:rsidDel="007611F8" w:rsidRDefault="004436F5">
            <w:pPr>
              <w:pStyle w:val="ImageCaption"/>
              <w:spacing w:before="200"/>
              <w:rPr>
                <w:del w:id="413" w:author="Pablo Recio Santiago" w:date="2025-10-04T18:36:00Z" w16du:dateUtc="2025-10-04T09:06:00Z"/>
                <w:rFonts w:ascii="Times New Roman" w:hAnsi="Times New Roman" w:cs="Times New Roman"/>
                <w:color w:val="000000" w:themeColor="text1"/>
              </w:rPr>
            </w:pPr>
          </w:p>
        </w:tc>
      </w:tr>
      <w:tr w:rsidR="00754515" w:rsidRPr="00754515" w:rsidDel="007611F8" w14:paraId="2C4C85CE" w14:textId="51EC5AFB">
        <w:trPr>
          <w:del w:id="414" w:author="Pablo Recio Santiago" w:date="2025-10-04T18:36:00Z"/>
        </w:trPr>
        <w:tc>
          <w:tcPr>
            <w:tcW w:w="0" w:type="auto"/>
          </w:tcPr>
          <w:p w14:paraId="2C4C85CC" w14:textId="5AC640A0" w:rsidR="004436F5" w:rsidRPr="00754515" w:rsidDel="007611F8" w:rsidRDefault="006C531E">
            <w:pPr>
              <w:jc w:val="center"/>
              <w:rPr>
                <w:del w:id="415" w:author="Pablo Recio Santiago" w:date="2025-10-04T18:36:00Z" w16du:dateUtc="2025-10-04T09:06:00Z"/>
                <w:rFonts w:ascii="Times New Roman" w:hAnsi="Times New Roman" w:cs="Times New Roman"/>
                <w:color w:val="000000" w:themeColor="text1"/>
              </w:rPr>
            </w:pPr>
            <w:del w:id="416"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0C" wp14:editId="2C4C860D">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del>
          </w:p>
          <w:p w14:paraId="2C4C85CD" w14:textId="02AA14CB" w:rsidR="004436F5" w:rsidRPr="00754515" w:rsidDel="007611F8" w:rsidRDefault="004436F5">
            <w:pPr>
              <w:pStyle w:val="ImageCaption"/>
              <w:spacing w:before="200"/>
              <w:rPr>
                <w:del w:id="417" w:author="Pablo Recio Santiago" w:date="2025-10-04T18:36:00Z" w16du:dateUtc="2025-10-04T09:06:00Z"/>
                <w:rFonts w:ascii="Times New Roman" w:hAnsi="Times New Roman" w:cs="Times New Roman"/>
                <w:color w:val="000000" w:themeColor="text1"/>
              </w:rPr>
            </w:pPr>
          </w:p>
        </w:tc>
      </w:tr>
      <w:tr w:rsidR="00754515" w:rsidRPr="00754515" w:rsidDel="007611F8" w14:paraId="2C4C85D1" w14:textId="5C0B2DA0">
        <w:trPr>
          <w:del w:id="418" w:author="Pablo Recio Santiago" w:date="2025-10-04T18:36:00Z"/>
        </w:trPr>
        <w:tc>
          <w:tcPr>
            <w:tcW w:w="0" w:type="auto"/>
          </w:tcPr>
          <w:p w14:paraId="2C4C85CF" w14:textId="75D6CC4C" w:rsidR="004436F5" w:rsidRPr="00754515" w:rsidDel="007611F8" w:rsidRDefault="006C531E">
            <w:pPr>
              <w:jc w:val="center"/>
              <w:rPr>
                <w:del w:id="419" w:author="Pablo Recio Santiago" w:date="2025-10-04T18:36:00Z" w16du:dateUtc="2025-10-04T09:06:00Z"/>
                <w:rFonts w:ascii="Times New Roman" w:hAnsi="Times New Roman" w:cs="Times New Roman"/>
                <w:color w:val="000000" w:themeColor="text1"/>
              </w:rPr>
            </w:pPr>
            <w:del w:id="420"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0E" wp14:editId="2C4C860F">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del>
          </w:p>
          <w:p w14:paraId="2C4C85D0" w14:textId="4C686583" w:rsidR="004436F5" w:rsidRPr="00754515" w:rsidDel="007611F8" w:rsidRDefault="004436F5">
            <w:pPr>
              <w:pStyle w:val="ImageCaption"/>
              <w:spacing w:before="200"/>
              <w:rPr>
                <w:del w:id="421" w:author="Pablo Recio Santiago" w:date="2025-10-04T18:36:00Z" w16du:dateUtc="2025-10-04T09:06:00Z"/>
                <w:rFonts w:ascii="Times New Roman" w:hAnsi="Times New Roman" w:cs="Times New Roman"/>
                <w:color w:val="000000" w:themeColor="text1"/>
              </w:rPr>
            </w:pPr>
          </w:p>
        </w:tc>
      </w:tr>
      <w:tr w:rsidR="00754515" w:rsidRPr="00754515" w:rsidDel="007611F8" w14:paraId="2C4C85D4" w14:textId="3236CE42">
        <w:trPr>
          <w:del w:id="422" w:author="Pablo Recio Santiago" w:date="2025-10-04T18:36:00Z"/>
        </w:trPr>
        <w:tc>
          <w:tcPr>
            <w:tcW w:w="0" w:type="auto"/>
          </w:tcPr>
          <w:p w14:paraId="2C4C85D2" w14:textId="089DC23E" w:rsidR="004436F5" w:rsidRPr="00754515" w:rsidDel="007611F8" w:rsidRDefault="006C531E">
            <w:pPr>
              <w:jc w:val="center"/>
              <w:rPr>
                <w:del w:id="423" w:author="Pablo Recio Santiago" w:date="2025-10-04T18:36:00Z" w16du:dateUtc="2025-10-04T09:06:00Z"/>
                <w:rFonts w:ascii="Times New Roman" w:hAnsi="Times New Roman" w:cs="Times New Roman"/>
                <w:color w:val="000000" w:themeColor="text1"/>
              </w:rPr>
            </w:pPr>
            <w:del w:id="424"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0" wp14:editId="2C4C861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del>
          </w:p>
          <w:p w14:paraId="2C4C85D3" w14:textId="273187E3" w:rsidR="004436F5" w:rsidRPr="00754515" w:rsidDel="007611F8" w:rsidRDefault="004436F5">
            <w:pPr>
              <w:pStyle w:val="ImageCaption"/>
              <w:spacing w:before="200"/>
              <w:rPr>
                <w:del w:id="425" w:author="Pablo Recio Santiago" w:date="2025-10-04T18:36:00Z" w16du:dateUtc="2025-10-04T09:06:00Z"/>
                <w:rFonts w:ascii="Times New Roman" w:hAnsi="Times New Roman" w:cs="Times New Roman"/>
                <w:color w:val="000000" w:themeColor="text1"/>
              </w:rPr>
            </w:pPr>
          </w:p>
        </w:tc>
      </w:tr>
      <w:tr w:rsidR="00754515" w:rsidRPr="00754515" w:rsidDel="007611F8" w14:paraId="2C4C85D7" w14:textId="0DB91414">
        <w:trPr>
          <w:del w:id="426" w:author="Pablo Recio Santiago" w:date="2025-10-04T18:36:00Z"/>
        </w:trPr>
        <w:tc>
          <w:tcPr>
            <w:tcW w:w="0" w:type="auto"/>
          </w:tcPr>
          <w:p w14:paraId="2C4C85D5" w14:textId="78D48B4C" w:rsidR="004436F5" w:rsidRPr="00754515" w:rsidDel="007611F8" w:rsidRDefault="006C531E">
            <w:pPr>
              <w:jc w:val="center"/>
              <w:rPr>
                <w:del w:id="427" w:author="Pablo Recio Santiago" w:date="2025-10-04T18:36:00Z" w16du:dateUtc="2025-10-04T09:06:00Z"/>
                <w:rFonts w:ascii="Times New Roman" w:hAnsi="Times New Roman" w:cs="Times New Roman"/>
                <w:color w:val="000000" w:themeColor="text1"/>
              </w:rPr>
            </w:pPr>
            <w:del w:id="428"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2" wp14:editId="2C4C8613">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del>
          </w:p>
          <w:p w14:paraId="2C4C85D6" w14:textId="0CF0D21B" w:rsidR="004436F5" w:rsidRPr="00754515" w:rsidDel="007611F8" w:rsidRDefault="004436F5">
            <w:pPr>
              <w:pStyle w:val="ImageCaption"/>
              <w:spacing w:before="200"/>
              <w:rPr>
                <w:del w:id="429" w:author="Pablo Recio Santiago" w:date="2025-10-04T18:36:00Z" w16du:dateUtc="2025-10-04T09:06:00Z"/>
                <w:rFonts w:ascii="Times New Roman" w:hAnsi="Times New Roman" w:cs="Times New Roman"/>
                <w:color w:val="000000" w:themeColor="text1"/>
              </w:rPr>
            </w:pPr>
          </w:p>
        </w:tc>
      </w:tr>
      <w:tr w:rsidR="00754515" w:rsidRPr="00754515" w:rsidDel="007611F8" w14:paraId="2C4C85DA" w14:textId="609275A9">
        <w:trPr>
          <w:del w:id="430" w:author="Pablo Recio Santiago" w:date="2025-10-04T18:36:00Z"/>
        </w:trPr>
        <w:tc>
          <w:tcPr>
            <w:tcW w:w="0" w:type="auto"/>
          </w:tcPr>
          <w:p w14:paraId="2C4C85D8" w14:textId="74E17638" w:rsidR="004436F5" w:rsidRPr="00754515" w:rsidDel="007611F8" w:rsidRDefault="006C531E">
            <w:pPr>
              <w:jc w:val="center"/>
              <w:rPr>
                <w:del w:id="431" w:author="Pablo Recio Santiago" w:date="2025-10-04T18:36:00Z" w16du:dateUtc="2025-10-04T09:06:00Z"/>
                <w:rFonts w:ascii="Times New Roman" w:hAnsi="Times New Roman" w:cs="Times New Roman"/>
                <w:color w:val="000000" w:themeColor="text1"/>
              </w:rPr>
            </w:pPr>
            <w:del w:id="432"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4" wp14:editId="2C4C8615">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del>
          </w:p>
          <w:p w14:paraId="2C4C85D9" w14:textId="088139C8" w:rsidR="004436F5" w:rsidRPr="00754515" w:rsidDel="007611F8" w:rsidRDefault="004436F5">
            <w:pPr>
              <w:pStyle w:val="ImageCaption"/>
              <w:spacing w:before="200"/>
              <w:rPr>
                <w:del w:id="433" w:author="Pablo Recio Santiago" w:date="2025-10-04T18:36:00Z" w16du:dateUtc="2025-10-04T09:06:00Z"/>
                <w:rFonts w:ascii="Times New Roman" w:hAnsi="Times New Roman" w:cs="Times New Roman"/>
                <w:color w:val="000000" w:themeColor="text1"/>
              </w:rPr>
            </w:pPr>
          </w:p>
        </w:tc>
      </w:tr>
      <w:tr w:rsidR="00754515" w:rsidRPr="00754515" w:rsidDel="007611F8" w14:paraId="2C4C85DD" w14:textId="25155864">
        <w:trPr>
          <w:del w:id="434" w:author="Pablo Recio Santiago" w:date="2025-10-04T18:36:00Z"/>
        </w:trPr>
        <w:tc>
          <w:tcPr>
            <w:tcW w:w="0" w:type="auto"/>
          </w:tcPr>
          <w:p w14:paraId="2C4C85DB" w14:textId="6AB4C251" w:rsidR="004436F5" w:rsidRPr="00754515" w:rsidDel="007611F8" w:rsidRDefault="006C531E">
            <w:pPr>
              <w:jc w:val="center"/>
              <w:rPr>
                <w:del w:id="435" w:author="Pablo Recio Santiago" w:date="2025-10-04T18:36:00Z" w16du:dateUtc="2025-10-04T09:06:00Z"/>
                <w:rFonts w:ascii="Times New Roman" w:hAnsi="Times New Roman" w:cs="Times New Roman"/>
                <w:color w:val="000000" w:themeColor="text1"/>
              </w:rPr>
            </w:pPr>
            <w:del w:id="436"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6" wp14:editId="2C4C8617">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del>
          </w:p>
          <w:p w14:paraId="2C4C85DC" w14:textId="338F8CB2" w:rsidR="004436F5" w:rsidRPr="00754515" w:rsidDel="007611F8" w:rsidRDefault="004436F5">
            <w:pPr>
              <w:pStyle w:val="ImageCaption"/>
              <w:spacing w:before="200"/>
              <w:rPr>
                <w:del w:id="437" w:author="Pablo Recio Santiago" w:date="2025-10-04T18:36:00Z" w16du:dateUtc="2025-10-04T09:06:00Z"/>
                <w:rFonts w:ascii="Times New Roman" w:hAnsi="Times New Roman" w:cs="Times New Roman"/>
                <w:color w:val="000000" w:themeColor="text1"/>
              </w:rPr>
            </w:pPr>
          </w:p>
        </w:tc>
      </w:tr>
      <w:tr w:rsidR="00754515" w:rsidRPr="00754515" w:rsidDel="007611F8" w14:paraId="2C4C85E0" w14:textId="666D34EA">
        <w:trPr>
          <w:del w:id="438" w:author="Pablo Recio Santiago" w:date="2025-10-04T18:36:00Z"/>
        </w:trPr>
        <w:tc>
          <w:tcPr>
            <w:tcW w:w="0" w:type="auto"/>
          </w:tcPr>
          <w:p w14:paraId="2C4C85DE" w14:textId="507660D8" w:rsidR="004436F5" w:rsidRPr="00754515" w:rsidDel="007611F8" w:rsidRDefault="006C531E">
            <w:pPr>
              <w:jc w:val="center"/>
              <w:rPr>
                <w:del w:id="439" w:author="Pablo Recio Santiago" w:date="2025-10-04T18:36:00Z" w16du:dateUtc="2025-10-04T09:06:00Z"/>
                <w:rFonts w:ascii="Times New Roman" w:hAnsi="Times New Roman" w:cs="Times New Roman"/>
                <w:color w:val="000000" w:themeColor="text1"/>
              </w:rPr>
            </w:pPr>
            <w:del w:id="440"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8" wp14:editId="2C4C8619">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del>
          </w:p>
          <w:p w14:paraId="2C4C85DF" w14:textId="686E317B" w:rsidR="004436F5" w:rsidRPr="00754515" w:rsidDel="007611F8" w:rsidRDefault="004436F5">
            <w:pPr>
              <w:pStyle w:val="ImageCaption"/>
              <w:spacing w:before="200"/>
              <w:rPr>
                <w:del w:id="441" w:author="Pablo Recio Santiago" w:date="2025-10-04T18:36:00Z" w16du:dateUtc="2025-10-04T09:06:00Z"/>
                <w:rFonts w:ascii="Times New Roman" w:hAnsi="Times New Roman" w:cs="Times New Roman"/>
                <w:color w:val="000000" w:themeColor="text1"/>
              </w:rPr>
            </w:pPr>
          </w:p>
        </w:tc>
      </w:tr>
      <w:tr w:rsidR="00754515" w:rsidRPr="00754515" w:rsidDel="007611F8" w14:paraId="2C4C85E3" w14:textId="41260656">
        <w:trPr>
          <w:del w:id="442" w:author="Pablo Recio Santiago" w:date="2025-10-04T18:36:00Z"/>
        </w:trPr>
        <w:tc>
          <w:tcPr>
            <w:tcW w:w="0" w:type="auto"/>
          </w:tcPr>
          <w:p w14:paraId="2C4C85E1" w14:textId="0468CB07" w:rsidR="004436F5" w:rsidRPr="00754515" w:rsidDel="007611F8" w:rsidRDefault="006C531E">
            <w:pPr>
              <w:jc w:val="center"/>
              <w:rPr>
                <w:del w:id="443" w:author="Pablo Recio Santiago" w:date="2025-10-04T18:36:00Z" w16du:dateUtc="2025-10-04T09:06:00Z"/>
                <w:rFonts w:ascii="Times New Roman" w:hAnsi="Times New Roman" w:cs="Times New Roman"/>
                <w:color w:val="000000" w:themeColor="text1"/>
              </w:rPr>
            </w:pPr>
            <w:del w:id="444"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A" wp14:editId="2C4C861B">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del>
          </w:p>
          <w:p w14:paraId="2C4C85E2" w14:textId="434174AE" w:rsidR="004436F5" w:rsidRPr="00754515" w:rsidDel="007611F8" w:rsidRDefault="004436F5">
            <w:pPr>
              <w:pStyle w:val="ImageCaption"/>
              <w:spacing w:before="200"/>
              <w:rPr>
                <w:del w:id="445" w:author="Pablo Recio Santiago" w:date="2025-10-04T18:36:00Z" w16du:dateUtc="2025-10-04T09:06:00Z"/>
                <w:rFonts w:ascii="Times New Roman" w:hAnsi="Times New Roman" w:cs="Times New Roman"/>
                <w:color w:val="000000" w:themeColor="text1"/>
              </w:rPr>
            </w:pPr>
          </w:p>
        </w:tc>
      </w:tr>
      <w:tr w:rsidR="00754515" w:rsidRPr="00754515" w:rsidDel="007611F8" w14:paraId="2C4C85E6" w14:textId="378DA872">
        <w:trPr>
          <w:del w:id="446" w:author="Pablo Recio Santiago" w:date="2025-10-04T18:36:00Z"/>
        </w:trPr>
        <w:tc>
          <w:tcPr>
            <w:tcW w:w="0" w:type="auto"/>
          </w:tcPr>
          <w:p w14:paraId="2C4C85E4" w14:textId="709FEFE0" w:rsidR="004436F5" w:rsidRPr="00754515" w:rsidDel="007611F8" w:rsidRDefault="006C531E">
            <w:pPr>
              <w:jc w:val="center"/>
              <w:rPr>
                <w:del w:id="447" w:author="Pablo Recio Santiago" w:date="2025-10-04T18:36:00Z" w16du:dateUtc="2025-10-04T09:06:00Z"/>
                <w:rFonts w:ascii="Times New Roman" w:hAnsi="Times New Roman" w:cs="Times New Roman"/>
                <w:color w:val="000000" w:themeColor="text1"/>
              </w:rPr>
            </w:pPr>
            <w:del w:id="448"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C" wp14:editId="2C4C861D">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del>
          </w:p>
          <w:p w14:paraId="2C4C85E5" w14:textId="42C26AF2" w:rsidR="004436F5" w:rsidRPr="00754515" w:rsidDel="007611F8" w:rsidRDefault="004436F5">
            <w:pPr>
              <w:pStyle w:val="ImageCaption"/>
              <w:spacing w:before="200"/>
              <w:rPr>
                <w:del w:id="449" w:author="Pablo Recio Santiago" w:date="2025-10-04T18:36:00Z" w16du:dateUtc="2025-10-04T09:06:00Z"/>
                <w:rFonts w:ascii="Times New Roman" w:hAnsi="Times New Roman" w:cs="Times New Roman"/>
                <w:color w:val="000000" w:themeColor="text1"/>
              </w:rPr>
            </w:pPr>
          </w:p>
        </w:tc>
      </w:tr>
      <w:tr w:rsidR="00754515" w:rsidRPr="00754515" w:rsidDel="007611F8" w14:paraId="2C4C85E9" w14:textId="293A58B6">
        <w:trPr>
          <w:del w:id="450" w:author="Pablo Recio Santiago" w:date="2025-10-04T18:36:00Z"/>
        </w:trPr>
        <w:tc>
          <w:tcPr>
            <w:tcW w:w="0" w:type="auto"/>
          </w:tcPr>
          <w:p w14:paraId="2C4C85E7" w14:textId="5018355A" w:rsidR="004436F5" w:rsidRPr="00754515" w:rsidDel="007611F8" w:rsidRDefault="006C531E">
            <w:pPr>
              <w:jc w:val="center"/>
              <w:rPr>
                <w:del w:id="451" w:author="Pablo Recio Santiago" w:date="2025-10-04T18:36:00Z" w16du:dateUtc="2025-10-04T09:06:00Z"/>
                <w:rFonts w:ascii="Times New Roman" w:hAnsi="Times New Roman" w:cs="Times New Roman"/>
                <w:color w:val="000000" w:themeColor="text1"/>
              </w:rPr>
            </w:pPr>
            <w:del w:id="452"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E" wp14:editId="2C4C861F">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del>
          </w:p>
          <w:p w14:paraId="2C4C85E8" w14:textId="4BC39510" w:rsidR="004436F5" w:rsidRPr="00754515" w:rsidDel="007611F8" w:rsidRDefault="004436F5">
            <w:pPr>
              <w:pStyle w:val="ImageCaption"/>
              <w:spacing w:before="200"/>
              <w:rPr>
                <w:del w:id="453" w:author="Pablo Recio Santiago" w:date="2025-10-04T18:36:00Z" w16du:dateUtc="2025-10-04T09:06:00Z"/>
                <w:rFonts w:ascii="Times New Roman" w:hAnsi="Times New Roman" w:cs="Times New Roman"/>
                <w:color w:val="000000" w:themeColor="text1"/>
              </w:rPr>
            </w:pPr>
          </w:p>
        </w:tc>
      </w:tr>
      <w:tr w:rsidR="00754515" w:rsidRPr="00754515" w:rsidDel="007611F8" w14:paraId="2C4C85EC" w14:textId="383899AF">
        <w:trPr>
          <w:del w:id="454" w:author="Pablo Recio Santiago" w:date="2025-10-04T18:36:00Z"/>
        </w:trPr>
        <w:tc>
          <w:tcPr>
            <w:tcW w:w="0" w:type="auto"/>
          </w:tcPr>
          <w:p w14:paraId="2C4C85EA" w14:textId="59E64EE1" w:rsidR="004436F5" w:rsidRPr="00754515" w:rsidDel="007611F8" w:rsidRDefault="006C531E">
            <w:pPr>
              <w:jc w:val="center"/>
              <w:rPr>
                <w:del w:id="455" w:author="Pablo Recio Santiago" w:date="2025-10-04T18:36:00Z" w16du:dateUtc="2025-10-04T09:06:00Z"/>
                <w:rFonts w:ascii="Times New Roman" w:hAnsi="Times New Roman" w:cs="Times New Roman"/>
                <w:color w:val="000000" w:themeColor="text1"/>
              </w:rPr>
            </w:pPr>
            <w:del w:id="456"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0" wp14:editId="2C4C8621">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del>
          </w:p>
          <w:p w14:paraId="2C4C85EB" w14:textId="736D03D3" w:rsidR="004436F5" w:rsidRPr="00754515" w:rsidDel="007611F8" w:rsidRDefault="004436F5">
            <w:pPr>
              <w:pStyle w:val="ImageCaption"/>
              <w:spacing w:before="200"/>
              <w:rPr>
                <w:del w:id="457" w:author="Pablo Recio Santiago" w:date="2025-10-04T18:36:00Z" w16du:dateUtc="2025-10-04T09:06:00Z"/>
                <w:rFonts w:ascii="Times New Roman" w:hAnsi="Times New Roman" w:cs="Times New Roman"/>
                <w:color w:val="000000" w:themeColor="text1"/>
              </w:rPr>
            </w:pPr>
          </w:p>
        </w:tc>
      </w:tr>
      <w:tr w:rsidR="00754515" w:rsidRPr="00754515" w:rsidDel="007611F8" w14:paraId="2C4C85EF" w14:textId="57FDD4D3">
        <w:trPr>
          <w:del w:id="458" w:author="Pablo Recio Santiago" w:date="2025-10-04T18:36:00Z"/>
        </w:trPr>
        <w:tc>
          <w:tcPr>
            <w:tcW w:w="0" w:type="auto"/>
          </w:tcPr>
          <w:p w14:paraId="2C4C85ED" w14:textId="63E71418" w:rsidR="004436F5" w:rsidRPr="00754515" w:rsidDel="007611F8" w:rsidRDefault="006C531E">
            <w:pPr>
              <w:jc w:val="center"/>
              <w:rPr>
                <w:del w:id="459" w:author="Pablo Recio Santiago" w:date="2025-10-04T18:36:00Z" w16du:dateUtc="2025-10-04T09:06:00Z"/>
                <w:rFonts w:ascii="Times New Roman" w:hAnsi="Times New Roman" w:cs="Times New Roman"/>
                <w:color w:val="000000" w:themeColor="text1"/>
              </w:rPr>
            </w:pPr>
            <w:del w:id="460"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2" wp14:editId="2C4C8623">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del>
          </w:p>
          <w:p w14:paraId="2C4C85EE" w14:textId="32FABBA7" w:rsidR="004436F5" w:rsidRPr="00754515" w:rsidDel="007611F8" w:rsidRDefault="004436F5">
            <w:pPr>
              <w:pStyle w:val="ImageCaption"/>
              <w:spacing w:before="200"/>
              <w:rPr>
                <w:del w:id="461" w:author="Pablo Recio Santiago" w:date="2025-10-04T18:36:00Z" w16du:dateUtc="2025-10-04T09:06:00Z"/>
                <w:rFonts w:ascii="Times New Roman" w:hAnsi="Times New Roman" w:cs="Times New Roman"/>
                <w:color w:val="000000" w:themeColor="text1"/>
              </w:rPr>
            </w:pPr>
          </w:p>
        </w:tc>
      </w:tr>
      <w:tr w:rsidR="00754515" w:rsidRPr="00754515" w:rsidDel="007611F8" w14:paraId="2C4C85F2" w14:textId="62237C97">
        <w:trPr>
          <w:del w:id="462" w:author="Pablo Recio Santiago" w:date="2025-10-04T18:36:00Z"/>
        </w:trPr>
        <w:tc>
          <w:tcPr>
            <w:tcW w:w="0" w:type="auto"/>
          </w:tcPr>
          <w:p w14:paraId="2C4C85F0" w14:textId="0FB5B0D5" w:rsidR="004436F5" w:rsidRPr="00754515" w:rsidDel="007611F8" w:rsidRDefault="006C531E">
            <w:pPr>
              <w:jc w:val="center"/>
              <w:rPr>
                <w:del w:id="463" w:author="Pablo Recio Santiago" w:date="2025-10-04T18:36:00Z" w16du:dateUtc="2025-10-04T09:06:00Z"/>
                <w:rFonts w:ascii="Times New Roman" w:hAnsi="Times New Roman" w:cs="Times New Roman"/>
                <w:color w:val="000000" w:themeColor="text1"/>
              </w:rPr>
            </w:pPr>
            <w:del w:id="464"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4" wp14:editId="2C4C8625">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del>
          </w:p>
          <w:p w14:paraId="2C4C85F1" w14:textId="484D8CE8" w:rsidR="004436F5" w:rsidRPr="00754515" w:rsidDel="007611F8" w:rsidRDefault="004436F5">
            <w:pPr>
              <w:pStyle w:val="ImageCaption"/>
              <w:spacing w:before="200"/>
              <w:rPr>
                <w:del w:id="465" w:author="Pablo Recio Santiago" w:date="2025-10-04T18:36:00Z" w16du:dateUtc="2025-10-04T09:06:00Z"/>
                <w:rFonts w:ascii="Times New Roman" w:hAnsi="Times New Roman" w:cs="Times New Roman"/>
                <w:color w:val="000000" w:themeColor="text1"/>
              </w:rPr>
            </w:pPr>
          </w:p>
        </w:tc>
      </w:tr>
      <w:tr w:rsidR="00754515" w:rsidRPr="00754515" w:rsidDel="007611F8" w14:paraId="2C4C85F5" w14:textId="3E3992FF">
        <w:trPr>
          <w:del w:id="466" w:author="Pablo Recio Santiago" w:date="2025-10-04T18:36:00Z"/>
        </w:trPr>
        <w:tc>
          <w:tcPr>
            <w:tcW w:w="0" w:type="auto"/>
          </w:tcPr>
          <w:p w14:paraId="2C4C85F3" w14:textId="0E5F4767" w:rsidR="004436F5" w:rsidRPr="00754515" w:rsidDel="007611F8" w:rsidRDefault="006C531E">
            <w:pPr>
              <w:jc w:val="center"/>
              <w:rPr>
                <w:del w:id="467" w:author="Pablo Recio Santiago" w:date="2025-10-04T18:36:00Z" w16du:dateUtc="2025-10-04T09:06:00Z"/>
                <w:rFonts w:ascii="Times New Roman" w:hAnsi="Times New Roman" w:cs="Times New Roman"/>
                <w:color w:val="000000" w:themeColor="text1"/>
              </w:rPr>
            </w:pPr>
            <w:del w:id="468"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6" wp14:editId="2C4C8627">
                    <wp:extent cx="3733800" cy="298704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ms_files/figure-docx/checking_model-16.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del>
          </w:p>
          <w:p w14:paraId="2C4C85F4" w14:textId="78430591" w:rsidR="004436F5" w:rsidRPr="00754515" w:rsidDel="007611F8" w:rsidRDefault="004436F5">
            <w:pPr>
              <w:pStyle w:val="ImageCaption"/>
              <w:spacing w:before="200"/>
              <w:rPr>
                <w:del w:id="469" w:author="Pablo Recio Santiago" w:date="2025-10-04T18:36:00Z" w16du:dateUtc="2025-10-04T09:06:00Z"/>
                <w:rFonts w:ascii="Times New Roman" w:hAnsi="Times New Roman" w:cs="Times New Roman"/>
                <w:color w:val="000000" w:themeColor="text1"/>
              </w:rPr>
            </w:pPr>
          </w:p>
        </w:tc>
      </w:tr>
      <w:tr w:rsidR="00754515" w:rsidRPr="00754515" w:rsidDel="007611F8" w14:paraId="2C4C85F8" w14:textId="72AA44B4">
        <w:trPr>
          <w:del w:id="470" w:author="Pablo Recio Santiago" w:date="2025-10-04T18:36:00Z"/>
        </w:trPr>
        <w:tc>
          <w:tcPr>
            <w:tcW w:w="0" w:type="auto"/>
          </w:tcPr>
          <w:p w14:paraId="2C4C85F6" w14:textId="08F3DBBA" w:rsidR="004436F5" w:rsidRPr="00754515" w:rsidDel="007611F8" w:rsidRDefault="006C531E">
            <w:pPr>
              <w:jc w:val="center"/>
              <w:rPr>
                <w:del w:id="471" w:author="Pablo Recio Santiago" w:date="2025-10-04T18:36:00Z" w16du:dateUtc="2025-10-04T09:06:00Z"/>
                <w:rFonts w:ascii="Times New Roman" w:hAnsi="Times New Roman" w:cs="Times New Roman"/>
                <w:color w:val="000000" w:themeColor="text1"/>
              </w:rPr>
            </w:pPr>
            <w:del w:id="472"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8" wp14:editId="2C4C8629">
                    <wp:extent cx="3733800" cy="298704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ms_files/figure-docx/checking_model-17.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del>
          </w:p>
          <w:p w14:paraId="2C4C85F7" w14:textId="0E411AB5" w:rsidR="004436F5" w:rsidRPr="00754515" w:rsidDel="007611F8" w:rsidRDefault="004436F5">
            <w:pPr>
              <w:pStyle w:val="ImageCaption"/>
              <w:spacing w:before="200"/>
              <w:rPr>
                <w:del w:id="473" w:author="Pablo Recio Santiago" w:date="2025-10-04T18:36:00Z" w16du:dateUtc="2025-10-04T09:06:00Z"/>
                <w:rFonts w:ascii="Times New Roman" w:hAnsi="Times New Roman" w:cs="Times New Roman"/>
                <w:color w:val="000000" w:themeColor="text1"/>
              </w:rPr>
            </w:pPr>
          </w:p>
        </w:tc>
      </w:tr>
      <w:tr w:rsidR="00754515" w:rsidRPr="00754515" w:rsidDel="007611F8" w14:paraId="2C4C85FB" w14:textId="71A66A06">
        <w:trPr>
          <w:del w:id="474" w:author="Pablo Recio Santiago" w:date="2025-10-04T18:36:00Z"/>
        </w:trPr>
        <w:tc>
          <w:tcPr>
            <w:tcW w:w="0" w:type="auto"/>
          </w:tcPr>
          <w:p w14:paraId="2C4C85F9" w14:textId="3C978E1A" w:rsidR="004436F5" w:rsidRPr="00754515" w:rsidDel="007611F8" w:rsidRDefault="006C531E">
            <w:pPr>
              <w:jc w:val="center"/>
              <w:rPr>
                <w:del w:id="475" w:author="Pablo Recio Santiago" w:date="2025-10-04T18:36:00Z" w16du:dateUtc="2025-10-04T09:06:00Z"/>
                <w:rFonts w:ascii="Times New Roman" w:hAnsi="Times New Roman" w:cs="Times New Roman"/>
                <w:color w:val="000000" w:themeColor="text1"/>
              </w:rPr>
            </w:pPr>
            <w:del w:id="476"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A" wp14:editId="2C4C862B">
                    <wp:extent cx="3733800" cy="298704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del>
          </w:p>
          <w:p w14:paraId="2C4C85FA" w14:textId="1D334015" w:rsidR="004436F5" w:rsidRPr="00754515" w:rsidDel="007611F8" w:rsidRDefault="004436F5">
            <w:pPr>
              <w:pStyle w:val="ImageCaption"/>
              <w:spacing w:before="200"/>
              <w:rPr>
                <w:del w:id="477" w:author="Pablo Recio Santiago" w:date="2025-10-04T18:36:00Z" w16du:dateUtc="2025-10-04T09:06:00Z"/>
                <w:rFonts w:ascii="Times New Roman" w:hAnsi="Times New Roman" w:cs="Times New Roman"/>
                <w:color w:val="000000" w:themeColor="text1"/>
              </w:rPr>
            </w:pPr>
          </w:p>
        </w:tc>
      </w:tr>
      <w:bookmarkEnd w:id="375"/>
      <w:bookmarkEnd w:id="396"/>
    </w:tbl>
    <w:p w14:paraId="2C4C85FC" w14:textId="77777777" w:rsidR="009F5DE3" w:rsidRDefault="009F5DE3"/>
    <w:sectPr w:rsidR="009F5DE3" w:rsidSect="00C56A0B">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C3B52" w14:textId="77777777" w:rsidR="00E52EC1" w:rsidRDefault="00E52EC1">
      <w:pPr>
        <w:spacing w:after="0"/>
      </w:pPr>
      <w:r>
        <w:separator/>
      </w:r>
    </w:p>
  </w:endnote>
  <w:endnote w:type="continuationSeparator" w:id="0">
    <w:p w14:paraId="2E4DDEF8" w14:textId="77777777" w:rsidR="00E52EC1" w:rsidRDefault="00E52E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A591E" w14:textId="77777777" w:rsidR="00E52EC1" w:rsidRDefault="00E52EC1">
      <w:r>
        <w:separator/>
      </w:r>
    </w:p>
  </w:footnote>
  <w:footnote w:type="continuationSeparator" w:id="0">
    <w:p w14:paraId="3823059C" w14:textId="77777777" w:rsidR="00E52EC1" w:rsidRDefault="00E52E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BBEAB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62030591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blo Recio Santiago">
    <w15:presenceInfo w15:providerId="AD" w15:userId="S::u7409838@anu.edu.au::a34932a4-2f5f-4cbd-b3e5-1b1a65eac0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436F5"/>
    <w:rsid w:val="00053104"/>
    <w:rsid w:val="000A585F"/>
    <w:rsid w:val="000A7B35"/>
    <w:rsid w:val="000B560C"/>
    <w:rsid w:val="00147F57"/>
    <w:rsid w:val="0017326D"/>
    <w:rsid w:val="00183D6D"/>
    <w:rsid w:val="001A45E4"/>
    <w:rsid w:val="001B6963"/>
    <w:rsid w:val="00237F57"/>
    <w:rsid w:val="002D6C43"/>
    <w:rsid w:val="00352C00"/>
    <w:rsid w:val="0039130F"/>
    <w:rsid w:val="003A1543"/>
    <w:rsid w:val="003A5783"/>
    <w:rsid w:val="003B404F"/>
    <w:rsid w:val="003C5702"/>
    <w:rsid w:val="003E33EF"/>
    <w:rsid w:val="00410708"/>
    <w:rsid w:val="00434886"/>
    <w:rsid w:val="00435C1E"/>
    <w:rsid w:val="004436F5"/>
    <w:rsid w:val="005013E8"/>
    <w:rsid w:val="005157B2"/>
    <w:rsid w:val="00594B86"/>
    <w:rsid w:val="005A0E03"/>
    <w:rsid w:val="005C4AB5"/>
    <w:rsid w:val="005F2E10"/>
    <w:rsid w:val="00622B87"/>
    <w:rsid w:val="00627DC7"/>
    <w:rsid w:val="006364E3"/>
    <w:rsid w:val="00654856"/>
    <w:rsid w:val="00657CEE"/>
    <w:rsid w:val="006848D4"/>
    <w:rsid w:val="006C531E"/>
    <w:rsid w:val="006F6516"/>
    <w:rsid w:val="00703E9E"/>
    <w:rsid w:val="0071615E"/>
    <w:rsid w:val="0074341F"/>
    <w:rsid w:val="00754515"/>
    <w:rsid w:val="007611F8"/>
    <w:rsid w:val="00765020"/>
    <w:rsid w:val="007A5105"/>
    <w:rsid w:val="007D4690"/>
    <w:rsid w:val="008169DC"/>
    <w:rsid w:val="0085722B"/>
    <w:rsid w:val="008A17C8"/>
    <w:rsid w:val="008B0511"/>
    <w:rsid w:val="008B62E3"/>
    <w:rsid w:val="008C2CDD"/>
    <w:rsid w:val="0091599F"/>
    <w:rsid w:val="009D3D71"/>
    <w:rsid w:val="009F58B0"/>
    <w:rsid w:val="009F5DE3"/>
    <w:rsid w:val="00A25E29"/>
    <w:rsid w:val="00A515E4"/>
    <w:rsid w:val="00A540FB"/>
    <w:rsid w:val="00A87561"/>
    <w:rsid w:val="00AA3BB2"/>
    <w:rsid w:val="00AF6788"/>
    <w:rsid w:val="00B51C25"/>
    <w:rsid w:val="00B57ECE"/>
    <w:rsid w:val="00B61047"/>
    <w:rsid w:val="00B84503"/>
    <w:rsid w:val="00B86073"/>
    <w:rsid w:val="00BC2B5E"/>
    <w:rsid w:val="00BC4820"/>
    <w:rsid w:val="00C56A0B"/>
    <w:rsid w:val="00CD6F0F"/>
    <w:rsid w:val="00D77BD5"/>
    <w:rsid w:val="00D9157E"/>
    <w:rsid w:val="00DA1991"/>
    <w:rsid w:val="00DA29CC"/>
    <w:rsid w:val="00E52EC1"/>
    <w:rsid w:val="00E70998"/>
    <w:rsid w:val="00F15BAA"/>
    <w:rsid w:val="00F87192"/>
    <w:rsid w:val="00F91707"/>
    <w:rsid w:val="00FA65C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4C8037"/>
  <w15:docId w15:val="{C5149F14-D686-A942-8389-8AC9F12D9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C56A0B"/>
  </w:style>
  <w:style w:type="paragraph" w:styleId="Revision">
    <w:name w:val="Revision"/>
    <w:hidden/>
    <w:rsid w:val="00237F57"/>
    <w:pPr>
      <w:spacing w:after="0"/>
    </w:pPr>
  </w:style>
  <w:style w:type="character" w:styleId="FollowedHyperlink">
    <w:name w:val="FollowedHyperlink"/>
    <w:basedOn w:val="DefaultParagraphFont"/>
    <w:rsid w:val="005C4AB5"/>
    <w:rPr>
      <w:color w:val="800080" w:themeColor="followedHyperlink"/>
      <w:u w:val="single"/>
    </w:rPr>
  </w:style>
  <w:style w:type="character" w:styleId="UnresolvedMention">
    <w:name w:val="Unresolved Mention"/>
    <w:basedOn w:val="DefaultParagraphFont"/>
    <w:uiPriority w:val="99"/>
    <w:semiHidden/>
    <w:unhideWhenUsed/>
    <w:rsid w:val="00A875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3/beheco/arab019" TargetMode="External"/><Relationship Id="rId39" Type="http://schemas.openxmlformats.org/officeDocument/2006/relationships/image" Target="media/image11.png"/><Relationship Id="rId21" Type="http://schemas.openxmlformats.org/officeDocument/2006/relationships/hyperlink" Target="https://doi.org/10.21105/joss.0154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microsoft.com/office/2011/relationships/people" Target="peop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07/s00265-019-2706-8"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98/rsos.170742"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i.org/10.1002/jez.2176" TargetMode="External"/><Relationship Id="rId41" Type="http://schemas.openxmlformats.org/officeDocument/2006/relationships/image" Target="media/image1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37/a0021186"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TotalTime>
  <Pages>48</Pages>
  <Words>11683</Words>
  <Characters>66596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Quantity discrimination, decision-making, and the role of early-life conditions in a lizard</vt:lpstr>
    </vt:vector>
  </TitlesOfParts>
  <Company/>
  <LinksUpToDate>false</LinksUpToDate>
  <CharactersWithSpaces>78123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19</cp:revision>
  <dcterms:created xsi:type="dcterms:W3CDTF">2025-07-28T03:06:00Z</dcterms:created>
  <dcterms:modified xsi:type="dcterms:W3CDTF">2025-10-07T07:00:00Z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